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605DFA69" w14:textId="0969761A" w:rsidR="00C43698" w:rsidRPr="00526075" w:rsidRDefault="00526075" w:rsidP="00C43698">
      <w:pPr>
        <w:spacing w:line="480" w:lineRule="auto"/>
        <w:jc w:val="both"/>
        <w:rPr>
          <w:color w:val="000000" w:themeColor="text1"/>
        </w:rPr>
      </w:pPr>
      <w:r>
        <w:rPr>
          <w:color w:val="000000" w:themeColor="text1"/>
        </w:rPr>
        <w:t xml:space="preserve">            The </w:t>
      </w:r>
      <w:r w:rsidRPr="006F414D">
        <w:rPr>
          <w:color w:val="000000" w:themeColor="text1"/>
        </w:rPr>
        <w:t>irreplaceable</w:t>
      </w:r>
      <w:r>
        <w:rPr>
          <w:color w:val="000000" w:themeColor="text1"/>
        </w:rPr>
        <w:t xml:space="preserve">, </w:t>
      </w:r>
      <w:r w:rsidR="00E6762C">
        <w:rPr>
          <w:color w:val="000000" w:themeColor="text1"/>
        </w:rPr>
        <w:t>profound</w:t>
      </w:r>
      <w:r>
        <w:rPr>
          <w:color w:val="000000" w:themeColor="text1"/>
        </w:rPr>
        <w:t xml:space="preserve"> role of soil microbiome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ystem makes</w:t>
      </w:r>
      <w:r w:rsidR="00613970">
        <w:rPr>
          <w:color w:val="000000" w:themeColor="text1"/>
        </w:rPr>
        <w:t xml:space="preserve"> fully</w:t>
      </w:r>
      <w:r w:rsidR="003136CE">
        <w:rPr>
          <w:color w:val="000000" w:themeColor="text1"/>
        </w:rPr>
        <w:t xml:space="preserve"> understanding</w:t>
      </w:r>
      <w:r>
        <w:rPr>
          <w:color w:val="000000" w:themeColor="text1"/>
        </w:rPr>
        <w:t xml:space="preserve"> its response to drought of increasing frequency and severity pivotal toward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 xml:space="preserve">Though with over a-half century of </w:t>
      </w:r>
      <w:r w:rsidR="00CA4362">
        <w:rPr>
          <w:color w:val="000000" w:themeColor="text1"/>
        </w:rPr>
        <w:t xml:space="preserve">extensive </w:t>
      </w:r>
      <w:r w:rsidR="00DD1BF7">
        <w:rPr>
          <w:color w:val="000000" w:themeColor="text1"/>
        </w:rPr>
        <w:t>research on drought impacts on</w:t>
      </w:r>
      <w:r w:rsidR="00E8206E">
        <w:rPr>
          <w:color w:val="000000" w:themeColor="text1"/>
        </w:rPr>
        <w:t xml:space="preserve"> soil microbiomes</w:t>
      </w:r>
      <w:r w:rsidR="00DD1BF7">
        <w:rPr>
          <w:color w:val="000000" w:themeColor="text1"/>
        </w:rPr>
        <w:t>,  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 xml:space="preserve">of persistence of past effects </w:t>
      </w:r>
      <w:r w:rsidR="00AF4BDB" w:rsidRPr="00B335C9">
        <w:rPr>
          <w:color w:val="000000" w:themeColor="text1"/>
        </w:rPr>
        <w:t xml:space="preserve">that has been </w:t>
      </w:r>
      <w:r w:rsidR="001810F0" w:rsidRPr="00B335C9">
        <w:rPr>
          <w:color w:val="000000" w:themeColor="text1"/>
        </w:rPr>
        <w:t xml:space="preserve">widely </w:t>
      </w:r>
      <w:r w:rsidR="007D259D" w:rsidRPr="00B335C9">
        <w:rPr>
          <w:color w:val="000000" w:themeColor="text1"/>
        </w:rPr>
        <w:t xml:space="preserve">discussed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resolved 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 osmolyte, and yield</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 xml:space="preserve">to no legacy depending on drought intensity and microbial dispersal. These trait-based findings point to a </w:t>
      </w:r>
      <w:r w:rsidR="00A223F8">
        <w:rPr>
          <w:color w:val="000000" w:themeColor="text1"/>
        </w:rPr>
        <w:t xml:space="preserve">more fundamental </w:t>
      </w:r>
      <w:r w:rsidR="0098583B">
        <w:rPr>
          <w:color w:val="000000" w:themeColor="text1"/>
        </w:rPr>
        <w:t>physiological</w:t>
      </w:r>
      <w:r w:rsidR="00FF738A">
        <w:rPr>
          <w:color w:val="000000" w:themeColor="text1"/>
        </w:rPr>
        <w:t xml:space="preserve"> </w:t>
      </w:r>
      <w:r w:rsidR="0098583B">
        <w:rPr>
          <w:color w:val="000000" w:themeColor="text1"/>
        </w:rPr>
        <w:t xml:space="preserve">tradeoff-based </w:t>
      </w:r>
      <w:r w:rsidR="00CA4362">
        <w:rPr>
          <w:color w:val="000000" w:themeColor="text1"/>
        </w:rPr>
        <w:t>and</w:t>
      </w:r>
      <w:r w:rsidR="0098583B">
        <w:rPr>
          <w:color w:val="000000" w:themeColor="text1"/>
        </w:rPr>
        <w:t xml:space="preserve"> community</w:t>
      </w:r>
      <w:r w:rsidR="00FF738A">
        <w:rPr>
          <w:color w:val="000000" w:themeColor="text1"/>
        </w:rPr>
        <w:t xml:space="preserve"> position-determined mechanism. This mechanism indicate</w:t>
      </w:r>
      <w:r w:rsidR="00465525">
        <w:rPr>
          <w:color w:val="000000" w:themeColor="text1"/>
        </w:rPr>
        <w:t>s</w:t>
      </w:r>
      <w:r w:rsidR="00FF738A">
        <w:rPr>
          <w:color w:val="000000" w:themeColor="text1"/>
        </w:rPr>
        <w:t xml:space="preserve"> that any factor that can influence the physiological tradeoff</w:t>
      </w:r>
      <w:r w:rsidR="00A223F8">
        <w:rPr>
          <w:color w:val="000000" w:themeColor="text1"/>
        </w:rPr>
        <w:t xml:space="preserve"> between resource acquisition (i.e., enzymes) and stress tolerance (e.g., osmolytes)</w:t>
      </w:r>
      <w:r w:rsidR="00FF738A">
        <w:rPr>
          <w:color w:val="000000" w:themeColor="text1"/>
        </w:rPr>
        <w:t xml:space="preserve"> and change the trajectory of a community on the </w:t>
      </w:r>
      <w:r w:rsidR="00465525">
        <w:rPr>
          <w:color w:val="000000" w:themeColor="text1"/>
        </w:rPr>
        <w:t>enzyme investment-drought tolerance</w:t>
      </w:r>
      <w:r w:rsidR="00553A2E">
        <w:rPr>
          <w:color w:val="000000" w:themeColor="text1"/>
        </w:rPr>
        <w:t xml:space="preserve">-yield constrained </w:t>
      </w:r>
      <w:r w:rsidR="00FF738A">
        <w:rPr>
          <w:color w:val="000000" w:themeColor="text1"/>
        </w:rPr>
        <w:t xml:space="preserve">space would alter the </w:t>
      </w:r>
      <w:r w:rsidR="00C43698">
        <w:rPr>
          <w:color w:val="000000" w:themeColor="text1"/>
        </w:rPr>
        <w:t xml:space="preserve">property of drought </w:t>
      </w:r>
      <w:r w:rsidR="00C43698" w:rsidRPr="00465525">
        <w:rPr>
          <w:color w:val="000000" w:themeColor="text1"/>
        </w:rPr>
        <w:t xml:space="preserve">legacy. These mechanistic insights into historical contingency of soil microbiome functioning hold tremendous promise to </w:t>
      </w:r>
      <w:r w:rsidR="00465525" w:rsidRPr="00465525">
        <w:rPr>
          <w:color w:val="000000" w:themeColor="text1"/>
        </w:rPr>
        <w:t>quantifying</w:t>
      </w:r>
      <w:r w:rsidR="00553A2E">
        <w:rPr>
          <w:color w:val="000000" w:themeColor="text1"/>
        </w:rPr>
        <w:t xml:space="preserve"> and predicting</w:t>
      </w:r>
      <w:r w:rsidR="00C43698" w:rsidRPr="00465525">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functioning more accurately</w:t>
      </w:r>
      <w:r w:rsidR="00C43698" w:rsidRPr="00465525">
        <w:rPr>
          <w:color w:val="000000" w:themeColor="text1"/>
        </w:rPr>
        <w:t xml:space="preserve">. </w:t>
      </w:r>
      <w:r w:rsidR="00465525">
        <w:rPr>
          <w:color w:val="000000" w:themeColor="text1"/>
        </w:rPr>
        <w:t>T</w:t>
      </w:r>
      <w:r w:rsidR="00C43698" w:rsidRPr="00465525">
        <w:rPr>
          <w:color w:val="000000" w:themeColor="text1"/>
        </w:rPr>
        <w:t xml:space="preserve">his study inspires us to couple microbiome with vegetation </w:t>
      </w:r>
      <w:r w:rsidR="00465525">
        <w:rPr>
          <w:color w:val="000000" w:themeColor="text1"/>
        </w:rPr>
        <w:t>w</w:t>
      </w:r>
      <w:r w:rsidR="00465525" w:rsidRPr="00465525">
        <w:rPr>
          <w:color w:val="000000" w:themeColor="text1"/>
        </w:rPr>
        <w:t xml:space="preserve">ith a holistic ecosystem view </w:t>
      </w:r>
      <w:r w:rsidR="00C43698" w:rsidRPr="00465525">
        <w:rPr>
          <w:color w:val="000000" w:themeColor="text1"/>
        </w:rPr>
        <w:t>by capturing major tradeoff dimensions to evaluate and predict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C43698">
        <w:rPr>
          <w:color w:val="000000" w:themeColor="text1"/>
        </w:rPr>
        <w:t xml:space="preserve"> </w:t>
      </w:r>
    </w:p>
    <w:p w14:paraId="23584CCE" w14:textId="77777777" w:rsidR="00D67487" w:rsidRPr="00B73ABB" w:rsidRDefault="00D67487" w:rsidP="00B73ABB">
      <w:pPr>
        <w:spacing w:line="480" w:lineRule="auto"/>
      </w:pP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commentRangeStart w:id="0"/>
      <w:commentRangeStart w:id="1"/>
      <w:r w:rsidR="007A0A09" w:rsidRPr="00296972">
        <w:rPr>
          <w:b/>
          <w:color w:val="000000" w:themeColor="text1"/>
        </w:rPr>
        <w:t>Introduction</w:t>
      </w:r>
      <w:commentRangeEnd w:id="0"/>
      <w:r w:rsidR="001A4EE9">
        <w:rPr>
          <w:rStyle w:val="CommentReference"/>
          <w:rFonts w:asciiTheme="minorHAnsi" w:eastAsiaTheme="minorEastAsia" w:hAnsiTheme="minorHAnsi" w:cstheme="minorBidi"/>
        </w:rPr>
        <w:commentReference w:id="0"/>
      </w:r>
      <w:commentRangeEnd w:id="1"/>
      <w:r w:rsidR="00DE5112">
        <w:rPr>
          <w:rStyle w:val="CommentReference"/>
          <w:rFonts w:asciiTheme="minorHAnsi" w:eastAsiaTheme="minorEastAsia" w:hAnsiTheme="minorHAnsi" w:cstheme="minorBidi"/>
        </w:rPr>
        <w:commentReference w:id="1"/>
      </w:r>
    </w:p>
    <w:p w14:paraId="4883C9F5" w14:textId="7D2D3594" w:rsidR="00F45DC9" w:rsidRDefault="003C6E22" w:rsidP="003C6E22">
      <w:pPr>
        <w:spacing w:line="480" w:lineRule="auto"/>
        <w:jc w:val="both"/>
        <w:rPr>
          <w:color w:val="000000" w:themeColor="text1"/>
        </w:rPr>
      </w:pPr>
      <w:r>
        <w:rPr>
          <w:color w:val="000000" w:themeColor="text1"/>
        </w:rPr>
        <w:t xml:space="preserve">            </w:t>
      </w:r>
      <w:r w:rsidR="009D080A">
        <w:rPr>
          <w:color w:val="000000" w:themeColor="text1"/>
        </w:rPr>
        <w:t>D</w:t>
      </w:r>
      <w:r w:rsidRPr="00296972">
        <w:rPr>
          <w:color w:val="000000" w:themeColor="text1"/>
        </w:rPr>
        <w:t>rought</w:t>
      </w:r>
      <w:r w:rsidR="009D080A">
        <w:rPr>
          <w:color w:val="000000" w:themeColor="text1"/>
        </w:rPr>
        <w:t xml:space="preserve"> 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00421CB3">
        <w:rPr>
          <w:color w:val="000000" w:themeColor="text1"/>
        </w:rPr>
        <w:t xml:space="preserve"> (</w:t>
      </w:r>
      <w:proofErr w:type="spellStart"/>
      <w:r w:rsidR="00421CB3" w:rsidRPr="005B1C31">
        <w:rPr>
          <w:b/>
          <w:bCs/>
          <w:strike/>
          <w:color w:val="000000" w:themeColor="text1"/>
        </w:rPr>
        <w:t>Borsa</w:t>
      </w:r>
      <w:proofErr w:type="spellEnd"/>
      <w:r w:rsidR="00421CB3" w:rsidRPr="005B1C31">
        <w:rPr>
          <w:b/>
          <w:bCs/>
          <w:strike/>
          <w:color w:val="000000" w:themeColor="text1"/>
        </w:rPr>
        <w:t xml:space="preserve"> et al. 2014</w:t>
      </w:r>
      <w:r w:rsidR="006D5880" w:rsidRPr="005B1C31">
        <w:rPr>
          <w:b/>
          <w:bCs/>
          <w:strike/>
          <w:color w:val="000000" w:themeColor="text1"/>
        </w:rPr>
        <w:t>;</w:t>
      </w:r>
      <w:r w:rsidR="006D5880">
        <w:rPr>
          <w:b/>
          <w:bCs/>
          <w:color w:val="000000" w:themeColor="text1"/>
        </w:rPr>
        <w:t xml:space="preserve"> </w:t>
      </w:r>
      <w:r w:rsidR="006D5880" w:rsidRPr="00421CB3">
        <w:rPr>
          <w:b/>
          <w:bCs/>
          <w:color w:val="000000" w:themeColor="text1"/>
        </w:rPr>
        <w:t>Park Williams</w:t>
      </w:r>
      <w:r w:rsidR="006D5880">
        <w:rPr>
          <w:b/>
          <w:bCs/>
          <w:color w:val="000000" w:themeColor="text1"/>
        </w:rPr>
        <w:t xml:space="preserve"> et al. 2020</w:t>
      </w:r>
      <w:r w:rsidR="00421CB3">
        <w:rPr>
          <w:color w:val="000000" w:themeColor="text1"/>
        </w:rPr>
        <w:t>)</w:t>
      </w:r>
      <w:r w:rsidRPr="00296972">
        <w:rPr>
          <w:color w:val="000000" w:themeColor="text1"/>
        </w:rPr>
        <w:t xml:space="preserve"> is one of the most pressing </w:t>
      </w:r>
      <w:r w:rsidR="00DA66C7">
        <w:rPr>
          <w:color w:val="000000" w:themeColor="text1"/>
        </w:rPr>
        <w:t>problems</w:t>
      </w:r>
      <w:r w:rsidRPr="00296972">
        <w:rPr>
          <w:color w:val="000000" w:themeColor="text1"/>
        </w:rPr>
        <w:t xml:space="preserve"> </w:t>
      </w:r>
      <w:r w:rsidR="009D080A">
        <w:rPr>
          <w:color w:val="000000" w:themeColor="text1"/>
        </w:rPr>
        <w:t xml:space="preserve">to </w:t>
      </w:r>
      <w:r w:rsidR="00B04114">
        <w:rPr>
          <w:color w:val="000000" w:themeColor="text1"/>
        </w:rPr>
        <w:t>the biosphere in general</w:t>
      </w:r>
      <w:r w:rsidR="00A402DF">
        <w:rPr>
          <w:color w:val="000000" w:themeColor="text1"/>
        </w:rPr>
        <w:t xml:space="preserve"> </w:t>
      </w:r>
      <w:r w:rsidR="00B04114">
        <w:rPr>
          <w:color w:val="000000" w:themeColor="text1"/>
        </w:rPr>
        <w:t xml:space="preserve">and </w:t>
      </w:r>
      <w:r w:rsidR="00345AE5">
        <w:rPr>
          <w:color w:val="000000" w:themeColor="text1"/>
        </w:rPr>
        <w:t>to</w:t>
      </w:r>
      <w:r w:rsidR="00DA66C7">
        <w:rPr>
          <w:color w:val="000000" w:themeColor="text1"/>
        </w:rPr>
        <w:t>,</w:t>
      </w:r>
      <w:r w:rsidR="00345AE5">
        <w:rPr>
          <w:color w:val="000000" w:themeColor="text1"/>
        </w:rPr>
        <w:t xml:space="preserve"> </w:t>
      </w:r>
      <w:r w:rsidR="00DA66C7">
        <w:rPr>
          <w:color w:val="000000" w:themeColor="text1"/>
        </w:rPr>
        <w:t xml:space="preserve">specifically, </w:t>
      </w:r>
      <w:r w:rsidR="009D080A">
        <w:rPr>
          <w:color w:val="000000" w:themeColor="text1"/>
        </w:rPr>
        <w:t>microbiome</w:t>
      </w:r>
      <w:r w:rsidR="00345AE5">
        <w:rPr>
          <w:color w:val="000000" w:themeColor="text1"/>
        </w:rPr>
        <w:t xml:space="preserve"> in terrestrial ecosystems</w:t>
      </w:r>
      <w:r w:rsidR="00A402DF">
        <w:rPr>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w:t>
      </w:r>
      <w:r w:rsidR="009A532E" w:rsidRPr="00E4255F">
        <w:rPr>
          <w:color w:val="000000" w:themeColor="text1"/>
        </w:rPr>
        <w:t>unparalleled</w:t>
      </w:r>
      <w:r w:rsidR="009A532E">
        <w:rPr>
          <w:color w:val="000000" w:themeColor="text1"/>
        </w:rPr>
        <w:t xml:space="preserve"> role of soil microbiome in driving materials’ cycling in the Earth system</w:t>
      </w:r>
      <w:r w:rsidR="00EE22E4">
        <w:rPr>
          <w:color w:val="000000" w:themeColor="text1"/>
        </w:rPr>
        <w:t xml:space="preserve"> (</w:t>
      </w:r>
      <w:proofErr w:type="spellStart"/>
      <w:r w:rsidR="00EE22E4" w:rsidRPr="007529C5">
        <w:rPr>
          <w:b/>
          <w:bCs/>
          <w:color w:val="000000" w:themeColor="text1"/>
        </w:rPr>
        <w:t>Falkowski</w:t>
      </w:r>
      <w:proofErr w:type="spellEnd"/>
      <w:r w:rsidR="00EE22E4">
        <w:rPr>
          <w:b/>
          <w:bCs/>
          <w:color w:val="000000" w:themeColor="text1"/>
        </w:rPr>
        <w:t xml:space="preserve"> et al. 2018</w:t>
      </w:r>
      <w:r w:rsidR="00EE22E4">
        <w:rPr>
          <w:color w:val="000000" w:themeColor="text1"/>
        </w:rPr>
        <w:t>)</w:t>
      </w:r>
      <w:r w:rsidR="009A532E">
        <w:rPr>
          <w:color w:val="000000" w:themeColor="text1"/>
        </w:rPr>
        <w:t xml:space="preserve"> </w:t>
      </w:r>
      <w:r w:rsidR="006C61FE">
        <w:rPr>
          <w:color w:val="000000" w:themeColor="text1"/>
        </w:rPr>
        <w:t>makes</w:t>
      </w:r>
      <w:r w:rsidR="009A532E">
        <w:rPr>
          <w:color w:val="000000" w:themeColor="text1"/>
        </w:rPr>
        <w:t xml:space="preserve"> understanding its response to drought </w:t>
      </w:r>
      <w:r w:rsidR="00D102ED">
        <w:rPr>
          <w:color w:val="000000" w:themeColor="text1"/>
        </w:rPr>
        <w:t xml:space="preserve">integral </w:t>
      </w:r>
      <w:r w:rsidR="00B96DF1">
        <w:rPr>
          <w:color w:val="000000" w:themeColor="text1"/>
        </w:rPr>
        <w:t>for</w:t>
      </w:r>
      <w:r w:rsidR="009A532E">
        <w:rPr>
          <w:color w:val="000000" w:themeColor="text1"/>
        </w:rPr>
        <w:t xml:space="preserve"> </w:t>
      </w:r>
      <w:r w:rsidR="00332C25">
        <w:rPr>
          <w:color w:val="000000" w:themeColor="text1"/>
        </w:rPr>
        <w:t>systematically</w:t>
      </w:r>
      <w:r w:rsidR="009A532E">
        <w:rPr>
          <w:color w:val="000000" w:themeColor="text1"/>
        </w:rPr>
        <w:t xml:space="preserve"> evaluating drought impacts on the biosphere, which, however, is still largely</w:t>
      </w:r>
      <w:r w:rsidR="0012368A">
        <w:rPr>
          <w:color w:val="000000" w:themeColor="text1"/>
        </w:rPr>
        <w:t xml:space="preserve"> missing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r>
        <w:rPr>
          <w:color w:val="000000" w:themeColor="text1"/>
        </w:rPr>
        <w:t xml:space="preserve"> </w:t>
      </w:r>
      <w:r w:rsidR="00E47596">
        <w:rPr>
          <w:color w:val="000000" w:themeColor="text1"/>
        </w:rPr>
        <w:t>Over a</w:t>
      </w:r>
      <w:r w:rsidR="004F395C">
        <w:rPr>
          <w:color w:val="000000" w:themeColor="text1"/>
        </w:rPr>
        <w:t>-</w:t>
      </w:r>
      <w:r w:rsidR="00E47596">
        <w:rPr>
          <w:color w:val="000000" w:themeColor="text1"/>
        </w:rPr>
        <w:t xml:space="preserve">half century of research </w:t>
      </w:r>
      <w:r>
        <w:rPr>
          <w:color w:val="000000" w:themeColor="text1"/>
        </w:rPr>
        <w:t>has</w:t>
      </w:r>
      <w:r w:rsidR="009D080A">
        <w:rPr>
          <w:color w:val="000000" w:themeColor="text1"/>
        </w:rPr>
        <w:t xml:space="preserve"> uncovered</w:t>
      </w:r>
      <w:r>
        <w:rPr>
          <w:color w:val="000000" w:themeColor="text1"/>
        </w:rPr>
        <w:t xml:space="preserve">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C11DA3">
        <w:rPr>
          <w:color w:val="000000" w:themeColor="text1"/>
        </w:rPr>
        <w:t>explaining</w:t>
      </w:r>
      <w:r w:rsidR="00D66ABE">
        <w:rPr>
          <w:color w:val="000000" w:themeColor="text1"/>
        </w:rPr>
        <w:t xml:space="preserve"> </w:t>
      </w:r>
      <w:r w:rsidR="00C11DA3">
        <w:rPr>
          <w:color w:val="000000" w:themeColor="text1"/>
        </w:rPr>
        <w:t xml:space="preserve">immediate impacts of </w:t>
      </w:r>
      <w:r w:rsidR="009D080A">
        <w:rPr>
          <w:color w:val="000000" w:themeColor="text1"/>
        </w:rPr>
        <w:t>drought</w:t>
      </w:r>
      <w:r w:rsidR="007A021D">
        <w:rPr>
          <w:color w:val="000000" w:themeColor="text1"/>
        </w:rPr>
        <w:t xml:space="preserve"> </w:t>
      </w:r>
      <w:r w:rsidR="007A021D" w:rsidRPr="007A021D">
        <w:rPr>
          <w:color w:val="000000" w:themeColor="text1"/>
          <w:highlight w:val="yellow"/>
        </w:rPr>
        <w:t>disturbance</w:t>
      </w:r>
      <w:r w:rsidR="009D080A">
        <w:rPr>
          <w:color w:val="000000" w:themeColor="text1"/>
        </w:rPr>
        <w:t xml:space="preserve"> </w:t>
      </w:r>
      <w:r w:rsidR="00D66ABE">
        <w:rPr>
          <w:color w:val="000000" w:themeColor="text1"/>
        </w:rPr>
        <w:t>on</w:t>
      </w:r>
      <w:r>
        <w:rPr>
          <w:color w:val="000000" w:themeColor="text1"/>
        </w:rPr>
        <w:t xml:space="preserve"> microbial systems functioning</w:t>
      </w:r>
      <w:r w:rsidR="00247DDA">
        <w:rPr>
          <w:color w:val="000000" w:themeColor="text1"/>
        </w:rPr>
        <w:t xml:space="preserve"> in soil environment</w:t>
      </w:r>
      <w:r w:rsidR="00EF6BF1">
        <w:rPr>
          <w:color w:val="000000" w:themeColor="text1"/>
        </w:rPr>
        <w:t xml:space="preserve">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59277F" w:rsidRPr="007529C5">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A52E14">
        <w:rPr>
          <w:color w:val="000000" w:themeColor="text1"/>
        </w:rPr>
        <w:t xml:space="preserve"> However</w:t>
      </w:r>
      <w:r w:rsidR="00ED7B74">
        <w:rPr>
          <w:color w:val="000000" w:themeColor="text1"/>
        </w:rPr>
        <w:t>,</w:t>
      </w:r>
      <w:r w:rsidR="007A021D">
        <w:rPr>
          <w:color w:val="000000" w:themeColor="text1"/>
        </w:rPr>
        <w:t xml:space="preserve"> </w:t>
      </w:r>
      <w:r w:rsidR="00B97EC1">
        <w:rPr>
          <w:color w:val="000000" w:themeColor="text1"/>
        </w:rPr>
        <w:t xml:space="preserve">persistence of drought effects in soil microbiome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r w:rsidR="00B97EC1" w:rsidRPr="00602588">
        <w:rPr>
          <w:b/>
          <w:bCs/>
          <w:color w:val="000000" w:themeColor="text1"/>
        </w:rPr>
        <w:t>Hinojosa et al. 2019</w:t>
      </w:r>
      <w:r w:rsidR="001B69E5">
        <w:rPr>
          <w:b/>
          <w:bCs/>
          <w:color w:val="000000" w:themeColor="text1"/>
        </w:rPr>
        <w:t>; Glassman et al. 2019</w:t>
      </w:r>
      <w:r w:rsidR="00B97EC1">
        <w:rPr>
          <w:color w:val="000000" w:themeColor="text1"/>
        </w:rPr>
        <w:t xml:space="preserve">), a phenomenon termed drought legacy </w:t>
      </w:r>
      <w:r w:rsidR="000C5D88">
        <w:rPr>
          <w:color w:val="000000" w:themeColor="text1"/>
        </w:rPr>
        <w:t xml:space="preserve">(or memory of drought) </w:t>
      </w:r>
      <w:r w:rsidR="00B97EC1">
        <w:rPr>
          <w:color w:val="000000" w:themeColor="text1"/>
        </w:rPr>
        <w:t xml:space="preserve">that has also been </w:t>
      </w:r>
      <w:r w:rsidR="00875BF4">
        <w:rPr>
          <w:color w:val="000000" w:themeColor="text1"/>
        </w:rPr>
        <w:t xml:space="preserve">widely observed </w:t>
      </w:r>
      <w:r w:rsidR="00B97EC1">
        <w:rPr>
          <w:color w:val="000000" w:themeColor="text1"/>
        </w:rPr>
        <w:t>across the forest biome</w:t>
      </w:r>
      <w:r w:rsidR="00F11D97">
        <w:rPr>
          <w:color w:val="000000" w:themeColor="text1"/>
        </w:rPr>
        <w:t xml:space="preserve"> </w:t>
      </w:r>
      <w:r w:rsidR="00B97EC1">
        <w:rPr>
          <w:color w:val="000000" w:themeColor="text1"/>
        </w:rPr>
        <w:t xml:space="preserve">(e.g., </w:t>
      </w:r>
      <w:proofErr w:type="spellStart"/>
      <w:r w:rsidR="00B97EC1" w:rsidRPr="00221DF6">
        <w:rPr>
          <w:b/>
          <w:bCs/>
          <w:color w:val="000000" w:themeColor="text1"/>
        </w:rPr>
        <w:t>Anderegg</w:t>
      </w:r>
      <w:proofErr w:type="spellEnd"/>
      <w:r w:rsidR="00B97EC1" w:rsidRPr="00221DF6">
        <w:rPr>
          <w:b/>
          <w:bCs/>
          <w:color w:val="000000" w:themeColor="text1"/>
        </w:rPr>
        <w:t xml:space="preserve"> et al. 2015;</w:t>
      </w:r>
      <w:r w:rsidR="00B97EC1" w:rsidRPr="007529C5">
        <w:rPr>
          <w:b/>
          <w:bCs/>
          <w:color w:val="000000" w:themeColor="text1"/>
        </w:rPr>
        <w:t xml:space="preserve"> Johnstone et al. 2016; </w:t>
      </w:r>
      <w:proofErr w:type="spellStart"/>
      <w:r w:rsidR="00B97EC1" w:rsidRPr="007F0264">
        <w:rPr>
          <w:b/>
          <w:bCs/>
          <w:color w:val="000000" w:themeColor="text1"/>
        </w:rPr>
        <w:t>Conradi</w:t>
      </w:r>
      <w:proofErr w:type="spellEnd"/>
      <w:r w:rsidR="00B97EC1" w:rsidRPr="007F0264">
        <w:rPr>
          <w:b/>
          <w:bCs/>
          <w:color w:val="000000" w:themeColor="text1"/>
        </w:rPr>
        <w:t xml:space="preserve"> et al. 2020</w:t>
      </w:r>
      <w:r w:rsidR="00B97EC1">
        <w:rPr>
          <w:color w:val="000000" w:themeColor="text1"/>
        </w:rPr>
        <w:t>),</w:t>
      </w:r>
      <w:r w:rsidR="00DA784C">
        <w:rPr>
          <w:color w:val="000000" w:themeColor="text1"/>
        </w:rPr>
        <w:t xml:space="preserve"> </w:t>
      </w:r>
      <w:commentRangeStart w:id="2"/>
      <w:commentRangeStart w:id="3"/>
      <w:r w:rsidR="00F11D97">
        <w:rPr>
          <w:color w:val="000000" w:themeColor="text1"/>
        </w:rPr>
        <w:t>still</w:t>
      </w:r>
      <w:r w:rsidR="00332C25">
        <w:rPr>
          <w:color w:val="000000" w:themeColor="text1"/>
        </w:rPr>
        <w:t xml:space="preserve"> </w:t>
      </w:r>
      <w:r w:rsidR="00DA784C">
        <w:rPr>
          <w:color w:val="000000" w:themeColor="text1"/>
        </w:rPr>
        <w:t>intrigues researchers for</w:t>
      </w:r>
      <w:r w:rsidR="009C64A0">
        <w:rPr>
          <w:color w:val="000000" w:themeColor="text1"/>
        </w:rPr>
        <w:t xml:space="preserve"> mechanistic </w:t>
      </w:r>
      <w:r w:rsidR="00481DE6">
        <w:rPr>
          <w:color w:val="000000" w:themeColor="text1"/>
        </w:rPr>
        <w:t>explorations</w:t>
      </w:r>
      <w:commentRangeEnd w:id="2"/>
      <w:r w:rsidR="0094106D">
        <w:rPr>
          <w:rStyle w:val="CommentReference"/>
          <w:rFonts w:asciiTheme="minorHAnsi" w:eastAsiaTheme="minorEastAsia" w:hAnsiTheme="minorHAnsi" w:cstheme="minorBidi"/>
        </w:rPr>
        <w:commentReference w:id="2"/>
      </w:r>
      <w:commentRangeEnd w:id="3"/>
      <w:r w:rsidR="0069792B">
        <w:rPr>
          <w:rStyle w:val="CommentReference"/>
          <w:rFonts w:asciiTheme="minorHAnsi" w:eastAsiaTheme="minorEastAsia" w:hAnsiTheme="minorHAnsi" w:cstheme="minorBidi"/>
        </w:rPr>
        <w:commentReference w:id="3"/>
      </w:r>
      <w:r w:rsidR="009C64A0">
        <w:rPr>
          <w:color w:val="000000" w:themeColor="text1"/>
        </w:rPr>
        <w:t>.</w:t>
      </w:r>
      <w:r w:rsidR="00D3665F">
        <w:rPr>
          <w:color w:val="000000" w:themeColor="text1"/>
        </w:rPr>
        <w:t xml:space="preserve"> E</w:t>
      </w:r>
      <w:r w:rsidR="009007D3">
        <w:rPr>
          <w:color w:val="000000" w:themeColor="text1"/>
        </w:rPr>
        <w:t xml:space="preserve">lucidating </w:t>
      </w:r>
      <w:r w:rsidR="00581036">
        <w:rPr>
          <w:color w:val="000000" w:themeColor="text1"/>
        </w:rPr>
        <w:t xml:space="preserve">the </w:t>
      </w:r>
      <w:r w:rsidR="00775EC6" w:rsidRPr="00D3665F">
        <w:rPr>
          <w:color w:val="000000" w:themeColor="text1"/>
        </w:rPr>
        <w:t>processes</w:t>
      </w:r>
      <w:r w:rsidR="00581036">
        <w:rPr>
          <w:color w:val="000000" w:themeColor="text1"/>
        </w:rPr>
        <w:t xml:space="preserve"> </w:t>
      </w:r>
      <w:r w:rsidR="00775EC6">
        <w:rPr>
          <w:color w:val="000000" w:themeColor="text1"/>
        </w:rPr>
        <w:t>leading to</w:t>
      </w:r>
      <w:r w:rsidR="00581036">
        <w:rPr>
          <w:color w:val="000000" w:themeColor="text1"/>
        </w:rPr>
        <w:t xml:space="preserve"> drought legac</w:t>
      </w:r>
      <w:r w:rsidR="008E06DD">
        <w:rPr>
          <w:color w:val="000000" w:themeColor="text1"/>
        </w:rPr>
        <w:t>y in organic matter decompos</w:t>
      </w:r>
      <w:r w:rsidR="009D5CA6">
        <w:rPr>
          <w:color w:val="000000" w:themeColor="text1"/>
        </w:rPr>
        <w:t>i</w:t>
      </w:r>
      <w:r w:rsidR="008E06DD">
        <w:rPr>
          <w:color w:val="000000" w:themeColor="text1"/>
        </w:rPr>
        <w:t>tion</w:t>
      </w:r>
      <w:r>
        <w:rPr>
          <w:color w:val="000000" w:themeColor="text1"/>
        </w:rPr>
        <w:t xml:space="preserve"> is</w:t>
      </w:r>
      <w:r w:rsidR="00AF0D1B">
        <w:rPr>
          <w:color w:val="000000" w:themeColor="text1"/>
        </w:rPr>
        <w:t xml:space="preserve"> undoubtedly</w:t>
      </w:r>
      <w:r>
        <w:rPr>
          <w:color w:val="000000" w:themeColor="text1"/>
        </w:rPr>
        <w:t xml:space="preserve"> </w:t>
      </w:r>
      <w:r w:rsidR="00756850">
        <w:rPr>
          <w:color w:val="000000" w:themeColor="text1"/>
        </w:rPr>
        <w:t xml:space="preserve">not only </w:t>
      </w:r>
      <w:r w:rsidR="00724AD4">
        <w:rPr>
          <w:color w:val="000000" w:themeColor="text1"/>
        </w:rPr>
        <w:t>essential</w:t>
      </w:r>
      <w:r>
        <w:rPr>
          <w:color w:val="000000" w:themeColor="text1"/>
        </w:rPr>
        <w:t xml:space="preserve"> for understanding microbial systems </w:t>
      </w:r>
      <w:r w:rsidRPr="00EC779E">
        <w:rPr>
          <w:color w:val="000000" w:themeColor="text1"/>
          <w:highlight w:val="yellow"/>
        </w:rPr>
        <w:t>resilience</w:t>
      </w:r>
      <w:r>
        <w:rPr>
          <w:color w:val="000000" w:themeColor="text1"/>
        </w:rPr>
        <w:t xml:space="preserve"> </w:t>
      </w:r>
      <w:r w:rsidR="00756850">
        <w:rPr>
          <w:color w:val="000000" w:themeColor="text1"/>
        </w:rPr>
        <w:t>but also</w:t>
      </w:r>
      <w:r w:rsidR="00AF0D1B">
        <w:rPr>
          <w:color w:val="000000" w:themeColor="text1"/>
        </w:rPr>
        <w:t xml:space="preserve"> </w:t>
      </w:r>
      <w:r w:rsidR="00536859">
        <w:rPr>
          <w:color w:val="000000" w:themeColor="text1"/>
        </w:rPr>
        <w:t>for</w:t>
      </w:r>
      <w:r w:rsidR="00724AD4">
        <w:rPr>
          <w:color w:val="000000" w:themeColor="text1"/>
        </w:rPr>
        <w:t xml:space="preserve"> </w:t>
      </w:r>
      <w:r w:rsidR="00332C25">
        <w:rPr>
          <w:color w:val="000000" w:themeColor="text1"/>
        </w:rPr>
        <w:t>completely</w:t>
      </w:r>
      <w:r w:rsidR="00756850">
        <w:rPr>
          <w:color w:val="000000" w:themeColor="text1"/>
        </w:rPr>
        <w:t xml:space="preserve"> </w:t>
      </w:r>
      <w:r w:rsidR="00345CDF">
        <w:rPr>
          <w:color w:val="000000" w:themeColor="text1"/>
        </w:rPr>
        <w:t>quantifying</w:t>
      </w:r>
      <w:r w:rsidR="00E14003">
        <w:rPr>
          <w:color w:val="000000" w:themeColor="text1"/>
        </w:rPr>
        <w:t xml:space="preserve"> responses and feedbacks of whole ecosystems to drought </w:t>
      </w:r>
      <w:r w:rsidR="00724AD4">
        <w:rPr>
          <w:color w:val="000000" w:themeColor="text1"/>
        </w:rPr>
        <w:t xml:space="preserve">in the Earth </w:t>
      </w:r>
      <w:r w:rsidR="009D5CA6">
        <w:rPr>
          <w:color w:val="000000" w:themeColor="text1"/>
        </w:rPr>
        <w:t>S</w:t>
      </w:r>
      <w:r w:rsidR="00724AD4">
        <w:rPr>
          <w:color w:val="000000" w:themeColor="text1"/>
        </w:rPr>
        <w:t>ystem</w:t>
      </w:r>
      <w:r>
        <w:rPr>
          <w:color w:val="000000" w:themeColor="text1"/>
        </w:rPr>
        <w:t>.</w:t>
      </w:r>
      <w:r w:rsidR="002A198D">
        <w:rPr>
          <w:color w:val="000000" w:themeColor="text1"/>
        </w:rPr>
        <w:t xml:space="preserve"> </w:t>
      </w:r>
    </w:p>
    <w:p w14:paraId="09D5C2D5" w14:textId="723CCC3A" w:rsidR="00A75241" w:rsidRPr="00BD4816" w:rsidRDefault="00262B84" w:rsidP="00097D82">
      <w:pPr>
        <w:spacing w:line="480" w:lineRule="auto"/>
        <w:jc w:val="both"/>
        <w:rPr>
          <w:color w:val="000000" w:themeColor="text1"/>
        </w:rPr>
      </w:pPr>
      <w:r w:rsidRPr="00D927D4">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on soil microbiome drought legacy</w:t>
      </w:r>
      <w:r w:rsidR="007A021D">
        <w:rPr>
          <w:color w:val="000000" w:themeColor="text1"/>
        </w:rPr>
        <w:t xml:space="preserve"> </w:t>
      </w:r>
      <w:r w:rsidR="00586DC6">
        <w:rPr>
          <w:color w:val="000000" w:themeColor="text1"/>
        </w:rPr>
        <w:t xml:space="preserve">proposed to explain legacy by </w:t>
      </w:r>
      <w:r w:rsidR="00586DC6" w:rsidRPr="00586DC6">
        <w:rPr>
          <w:color w:val="000000" w:themeColor="text1"/>
        </w:rPr>
        <w:t>depicting compositional differences in terms of a few functional types</w:t>
      </w:r>
      <w:r w:rsidR="00586DC6" w:rsidRPr="00586DC6">
        <w:rPr>
          <w:rStyle w:val="CommentReference"/>
          <w:rFonts w:asciiTheme="minorHAnsi" w:eastAsiaTheme="minorEastAsia" w:hAnsiTheme="minorHAnsi" w:cstheme="minorBidi"/>
        </w:rPr>
        <w:t>.</w:t>
      </w:r>
      <w:r w:rsidR="00586DC6">
        <w:rPr>
          <w:rStyle w:val="CommentReference"/>
          <w:rFonts w:asciiTheme="minorHAnsi" w:eastAsiaTheme="minorEastAsia" w:hAnsiTheme="minorHAnsi" w:cstheme="minorBidi"/>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community-level shift in relative abundance of moisture generalist vs</w:t>
      </w:r>
      <w:r w:rsidR="004B64FC">
        <w:rPr>
          <w:color w:val="000000" w:themeColor="text1"/>
        </w:rPr>
        <w:t>.</w:t>
      </w:r>
      <w:r w:rsidR="009E4A4C" w:rsidRPr="00D927D4">
        <w:rPr>
          <w:color w:val="000000" w:themeColor="text1"/>
        </w:rPr>
        <w:t xml:space="preserve"> specialist</w:t>
      </w:r>
      <w:r w:rsidR="00911ABC" w:rsidRPr="00D927D4">
        <w:rPr>
          <w:color w:val="000000" w:themeColor="text1"/>
        </w:rPr>
        <w:t xml:space="preserve">, of which generalist is functionally more stable than specialists </w:t>
      </w:r>
      <w:r w:rsidR="00911ABC" w:rsidRPr="00D927D4">
        <w:rPr>
          <w:color w:val="000000" w:themeColor="text1"/>
        </w:rPr>
        <w:lastRenderedPageBreak/>
        <w:t>with moisture</w:t>
      </w:r>
      <w:r w:rsidR="009E4A4C" w:rsidRPr="00D927D4">
        <w:rPr>
          <w:color w:val="000000" w:themeColor="text1"/>
        </w:rPr>
        <w:t>. This idea</w:t>
      </w:r>
      <w:r w:rsidR="00911ABC" w:rsidRPr="00D927D4">
        <w:rPr>
          <w:color w:val="000000" w:themeColor="text1"/>
        </w:rPr>
        <w:t xml:space="preserve"> was argued to</w:t>
      </w:r>
      <w:r w:rsidR="009E4A4C" w:rsidRPr="00D927D4">
        <w:rPr>
          <w:color w:val="000000" w:themeColor="text1"/>
        </w:rPr>
        <w:t xml:space="preserve"> explain the observation </w:t>
      </w:r>
      <w:r w:rsidR="00911ABC" w:rsidRPr="00D927D4">
        <w:rPr>
          <w:color w:val="000000" w:themeColor="text1"/>
        </w:rPr>
        <w:t>of a lack of change in moisture response across sites in Texas, USA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from high variation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 </w:t>
      </w:r>
      <w:r w:rsidR="00D07EE1" w:rsidRPr="00D927D4">
        <w:rPr>
          <w:color w:val="000000" w:themeColor="text1"/>
        </w:rPr>
        <w:t xml:space="preserve">from the point of view of </w:t>
      </w:r>
      <w:r w:rsidR="004E1ABB">
        <w:rPr>
          <w:color w:val="000000" w:themeColor="text1"/>
        </w:rPr>
        <w:t xml:space="preserve">discrete </w:t>
      </w:r>
      <w:r w:rsidR="00D07EE1" w:rsidRPr="00D927D4">
        <w:rPr>
          <w:color w:val="000000" w:themeColor="text1"/>
        </w:rPr>
        <w:t>life strategy to explain</w:t>
      </w:r>
      <w:r w:rsidR="00EF03A3" w:rsidRPr="00D927D4">
        <w:rPr>
          <w:color w:val="000000" w:themeColor="text1"/>
        </w:rPr>
        <w:t xml:space="preserve"> 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r w:rsidR="00102A26">
        <w:rPr>
          <w:color w:val="000000" w:themeColor="text1"/>
        </w:rPr>
        <w:t xml:space="preserve"> </w:t>
      </w:r>
      <w:r w:rsidR="005E3D2A" w:rsidRPr="00D927D4">
        <w:rPr>
          <w:color w:val="000000" w:themeColor="text1"/>
        </w:rPr>
        <w:t>These proposed explanations</w:t>
      </w:r>
      <w:r w:rsidR="00F61B6D">
        <w:rPr>
          <w:color w:val="000000" w:themeColor="text1"/>
        </w:rPr>
        <w:t xml:space="preserve"> at the </w:t>
      </w:r>
      <w:r w:rsidR="00BD0784">
        <w:rPr>
          <w:color w:val="000000" w:themeColor="text1"/>
        </w:rPr>
        <w:t xml:space="preserve">community </w:t>
      </w:r>
      <w:r w:rsidR="00F61B6D">
        <w:rPr>
          <w:color w:val="000000" w:themeColor="text1"/>
        </w:rPr>
        <w:t xml:space="preserve">level </w:t>
      </w:r>
      <w:r w:rsidR="00253FFB">
        <w:rPr>
          <w:color w:val="000000" w:themeColor="text1"/>
        </w:rPr>
        <w:t xml:space="preserve">in terms of </w:t>
      </w:r>
      <w:proofErr w:type="spellStart"/>
      <w:r w:rsidR="00253FFB">
        <w:rPr>
          <w:color w:val="000000" w:themeColor="text1"/>
        </w:rPr>
        <w:t>coarse</w:t>
      </w:r>
      <w:proofErr w:type="spellEnd"/>
      <w:r w:rsidR="00253FFB">
        <w:rPr>
          <w:color w:val="000000" w:themeColor="text1"/>
        </w:rPr>
        <w:t xml:space="preserve">, discrete functional </w:t>
      </w:r>
      <w:r w:rsidR="009275BB">
        <w:rPr>
          <w:color w:val="000000" w:themeColor="text1"/>
        </w:rPr>
        <w:t>groups</w:t>
      </w:r>
      <w:r w:rsidR="005E3D2A" w:rsidRPr="00D927D4">
        <w:rPr>
          <w:color w:val="000000" w:themeColor="text1"/>
        </w:rPr>
        <w:t xml:space="preserve">, though intuitively appealing, cannot </w:t>
      </w:r>
      <w:r w:rsidR="005E3D2A">
        <w:rPr>
          <w:color w:val="000000" w:themeColor="text1"/>
        </w:rPr>
        <w:t xml:space="preserve">really </w:t>
      </w:r>
      <w:r w:rsidR="005E3D2A" w:rsidRPr="00D927D4">
        <w:rPr>
          <w:color w:val="000000" w:themeColor="text1"/>
        </w:rPr>
        <w:t xml:space="preserve">tell how a community </w:t>
      </w:r>
      <w:r w:rsidR="00253FFB">
        <w:rPr>
          <w:color w:val="000000" w:themeColor="text1"/>
        </w:rPr>
        <w:t>can be</w:t>
      </w:r>
      <w:r w:rsidR="005E3D2A" w:rsidRPr="00D927D4">
        <w:rPr>
          <w:color w:val="000000" w:themeColor="text1"/>
        </w:rPr>
        <w:t xml:space="preserve"> really shaped</w:t>
      </w:r>
      <w:r w:rsidR="005E3D2A">
        <w:rPr>
          <w:color w:val="000000" w:themeColor="text1"/>
        </w:rPr>
        <w:t xml:space="preserve"> by </w:t>
      </w:r>
      <w:r w:rsidR="00E72F31">
        <w:rPr>
          <w:color w:val="000000" w:themeColor="text1"/>
        </w:rPr>
        <w:t>past</w:t>
      </w:r>
      <w:r w:rsidR="005E3D2A">
        <w:rPr>
          <w:color w:val="000000" w:themeColor="text1"/>
        </w:rPr>
        <w:t xml:space="preserve"> drought disturbance</w:t>
      </w:r>
      <w:r w:rsidR="005E3D2A" w:rsidRPr="00D927D4">
        <w:rPr>
          <w:color w:val="000000" w:themeColor="text1"/>
        </w:rPr>
        <w:t xml:space="preserve"> and how its functional change can persist to enable drought legacy.</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7516F3" w:rsidRPr="00C32A26">
        <w:rPr>
          <w:color w:val="000000" w:themeColor="text1"/>
        </w:rPr>
        <w:t>In fact,</w:t>
      </w:r>
      <w:r w:rsidR="00562528" w:rsidRPr="00C32A26">
        <w:rPr>
          <w:color w:val="000000" w:themeColor="text1"/>
        </w:rPr>
        <w:t xml:space="preserve"> </w:t>
      </w:r>
      <w:r w:rsidR="00C32A26" w:rsidRPr="00C32A26">
        <w:rPr>
          <w:color w:val="000000" w:themeColor="text1"/>
        </w:rPr>
        <w:t>such a missing of</w:t>
      </w:r>
      <w:r w:rsidR="00562528" w:rsidRPr="00C32A26">
        <w:rPr>
          <w:color w:val="000000" w:themeColor="text1"/>
        </w:rPr>
        <w:t xml:space="preserve"> mechanistic</w:t>
      </w:r>
      <w:r w:rsidR="00C32A26" w:rsidRPr="00C32A26">
        <w:rPr>
          <w:color w:val="000000" w:themeColor="text1"/>
        </w:rPr>
        <w:t xml:space="preserve"> details</w:t>
      </w:r>
      <w:r w:rsidR="00562528" w:rsidRPr="00C32A26">
        <w:rPr>
          <w:color w:val="000000" w:themeColor="text1"/>
        </w:rPr>
        <w:t xml:space="preserve"> also applies to</w:t>
      </w:r>
      <w:r w:rsidR="00D95A08" w:rsidRPr="00C32A26">
        <w:rPr>
          <w:color w:val="000000" w:themeColor="text1"/>
        </w:rPr>
        <w:t xml:space="preserve"> warming-based</w:t>
      </w:r>
      <w:r w:rsidR="007516F3" w:rsidRPr="00C32A26">
        <w:rPr>
          <w:color w:val="000000" w:themeColor="text1"/>
        </w:rPr>
        <w:t xml:space="preserve"> historical contingency of microbial systems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e need a more fundamental mechanistic explanation</w:t>
      </w:r>
      <w:r w:rsidR="00BD4816">
        <w:rPr>
          <w:color w:val="000000" w:themeColor="text1"/>
        </w:rPr>
        <w:t xml:space="preserve"> </w:t>
      </w:r>
      <w:r w:rsidR="00BD4816" w:rsidRPr="008E766A">
        <w:rPr>
          <w:color w:val="000000" w:themeColor="text1"/>
        </w:rPr>
        <w:t>that can</w:t>
      </w:r>
      <w:r w:rsidR="00FF2C74" w:rsidRPr="008E766A">
        <w:rPr>
          <w:color w:val="000000" w:themeColor="text1"/>
        </w:rPr>
        <w:t xml:space="preserve"> link</w:t>
      </w:r>
      <w:r w:rsidR="00BD4816" w:rsidRPr="008E766A">
        <w:rPr>
          <w:color w:val="000000" w:themeColor="text1"/>
        </w:rPr>
        <w:t xml:space="preserve"> individual-level mechanistic details </w:t>
      </w:r>
      <w:r w:rsidR="00FF2C74" w:rsidRPr="008E766A">
        <w:rPr>
          <w:color w:val="000000" w:themeColor="text1"/>
        </w:rPr>
        <w:t xml:space="preserve">to </w:t>
      </w:r>
      <w:r w:rsidR="00BD4816" w:rsidRPr="008E766A">
        <w:rPr>
          <w:color w:val="000000" w:themeColor="text1"/>
        </w:rPr>
        <w:t xml:space="preserve">community-level interactions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systems functioning.</w:t>
      </w:r>
      <w:r w:rsidR="00DF3BFF" w:rsidRPr="008E766A">
        <w:rPr>
          <w:color w:val="000000" w:themeColor="text1"/>
        </w:rPr>
        <w:t xml:space="preserve"> Moreover, </w:t>
      </w:r>
      <w:r w:rsidR="00B543E0" w:rsidRPr="008E766A">
        <w:rPr>
          <w:color w:val="000000" w:themeColor="text1"/>
        </w:rPr>
        <w:t xml:space="preserve">in </w:t>
      </w:r>
      <w:r w:rsidR="004E064D" w:rsidRPr="008E766A">
        <w:rPr>
          <w:color w:val="000000" w:themeColor="text1"/>
        </w:rPr>
        <w:t xml:space="preserve">a </w:t>
      </w:r>
      <w:r w:rsidR="00B543E0" w:rsidRPr="008E766A">
        <w:rPr>
          <w:color w:val="000000" w:themeColor="text1"/>
        </w:rPr>
        <w:t>field manipulative experiment</w:t>
      </w:r>
      <w:r w:rsidR="002875A0">
        <w:rPr>
          <w:color w:val="000000" w:themeColor="text1"/>
        </w:rPr>
        <w:t xml:space="preserve"> of rainfall and nitrogen</w:t>
      </w:r>
      <w:r w:rsidR="00B543E0" w:rsidRPr="008E766A">
        <w:rPr>
          <w:color w:val="000000" w:themeColor="text1"/>
        </w:rPr>
        <w:t xml:space="preserve"> </w:t>
      </w:r>
      <w:r w:rsidR="00E54011">
        <w:rPr>
          <w:color w:val="000000" w:themeColor="text1"/>
        </w:rPr>
        <w:t xml:space="preserve">conducted </w:t>
      </w:r>
      <w:r w:rsidR="00B543E0" w:rsidRPr="008E766A">
        <w:rPr>
          <w:color w:val="000000" w:themeColor="text1"/>
        </w:rPr>
        <w:t>at Loma Ridge,</w:t>
      </w:r>
      <w:r w:rsidR="00B543E0">
        <w:rPr>
          <w:color w:val="000000" w:themeColor="text1"/>
        </w:rPr>
        <w:t xml:space="preserve"> Southern California</w:t>
      </w:r>
      <w:r w:rsidR="002875A0">
        <w:rPr>
          <w:color w:val="000000" w:themeColor="text1"/>
        </w:rPr>
        <w:t>,</w:t>
      </w:r>
      <w:r w:rsidR="00B543E0" w:rsidRPr="00F23C50">
        <w:rPr>
          <w:b/>
          <w:bCs/>
          <w:color w:val="000000" w:themeColor="text1"/>
        </w:rPr>
        <w:t xml:space="preserve"> Martiny et al. </w:t>
      </w:r>
      <w:r w:rsidR="00B543E0">
        <w:rPr>
          <w:b/>
          <w:bCs/>
          <w:color w:val="000000" w:themeColor="text1"/>
        </w:rPr>
        <w:t>(</w:t>
      </w:r>
      <w:r w:rsidR="00B543E0" w:rsidRPr="00F23C50">
        <w:rPr>
          <w:b/>
          <w:bCs/>
          <w:color w:val="000000" w:themeColor="text1"/>
        </w:rPr>
        <w:t>2017</w:t>
      </w:r>
      <w:r w:rsidR="00B543E0">
        <w:rPr>
          <w:b/>
          <w:bCs/>
          <w:color w:val="000000" w:themeColor="text1"/>
        </w:rPr>
        <w:t>)</w:t>
      </w:r>
      <w:r w:rsidR="00B543E0">
        <w:rPr>
          <w:color w:val="000000" w:themeColor="text1"/>
        </w:rPr>
        <w:t xml:space="preserve"> </w:t>
      </w:r>
      <w:r w:rsidR="004E064D">
        <w:rPr>
          <w:color w:val="000000" w:themeColor="text1"/>
        </w:rPr>
        <w:t xml:space="preserve">measured </w:t>
      </w:r>
      <w:r w:rsidR="00B57788">
        <w:rPr>
          <w:color w:val="000000" w:themeColor="text1"/>
        </w:rPr>
        <w:t>drought</w:t>
      </w:r>
      <w:r w:rsidR="004E064D">
        <w:rPr>
          <w:color w:val="000000" w:themeColor="text1"/>
        </w:rPr>
        <w:t xml:space="preserve"> legacy </w:t>
      </w:r>
      <w:r w:rsidR="00E54011">
        <w:rPr>
          <w:color w:val="000000" w:themeColor="text1"/>
        </w:rPr>
        <w:t>attributed to</w:t>
      </w:r>
      <w:r w:rsidR="004E064D">
        <w:rPr>
          <w:color w:val="000000" w:themeColor="text1"/>
        </w:rPr>
        <w:t xml:space="preserve"> bacterial composition change with an alteration of </w:t>
      </w:r>
      <w:r w:rsidR="004E064D" w:rsidRPr="00B543E0">
        <w:rPr>
          <w:color w:val="000000" w:themeColor="text1"/>
        </w:rPr>
        <w:t>carbohydrate degradation traits</w:t>
      </w:r>
      <w:r w:rsidR="004E064D">
        <w:rPr>
          <w:color w:val="000000" w:themeColor="text1"/>
        </w:rPr>
        <w:t xml:space="preserve"> </w:t>
      </w:r>
      <w:r w:rsidR="008E766A">
        <w:rPr>
          <w:color w:val="000000" w:themeColor="text1"/>
        </w:rPr>
        <w:t xml:space="preserve">but not for </w:t>
      </w:r>
      <w:r w:rsidR="00B57788">
        <w:rPr>
          <w:color w:val="000000" w:themeColor="text1"/>
        </w:rPr>
        <w:t>nitrogen addition</w:t>
      </w:r>
      <w:r w:rsidR="004E064D">
        <w:rPr>
          <w:color w:val="000000" w:themeColor="text1"/>
        </w:rPr>
        <w:t xml:space="preserve"> </w:t>
      </w:r>
      <w:r w:rsidR="008E766A">
        <w:rPr>
          <w:color w:val="000000" w:themeColor="text1"/>
        </w:rPr>
        <w:t xml:space="preserve">that instead did not present a change in </w:t>
      </w:r>
      <w:r w:rsidR="008E766A" w:rsidRPr="008E766A">
        <w:rPr>
          <w:color w:val="000000" w:themeColor="text1"/>
        </w:rPr>
        <w:t>carbohydrate degradation traits</w:t>
      </w:r>
      <w:r w:rsidR="008E766A">
        <w:rPr>
          <w:color w:val="000000" w:themeColor="text1"/>
        </w:rPr>
        <w:t xml:space="preserve">. </w:t>
      </w:r>
      <w:r w:rsidR="008E766A" w:rsidRPr="00D46F26">
        <w:rPr>
          <w:color w:val="000000" w:themeColor="text1"/>
        </w:rPr>
        <w:t xml:space="preserve">This </w:t>
      </w:r>
      <w:r w:rsidR="00BD0784" w:rsidRPr="00D46F26">
        <w:rPr>
          <w:color w:val="000000" w:themeColor="text1"/>
        </w:rPr>
        <w:t xml:space="preserve">clear </w:t>
      </w:r>
      <w:r w:rsidR="008E766A" w:rsidRPr="00D46F26">
        <w:rPr>
          <w:color w:val="000000" w:themeColor="text1"/>
        </w:rPr>
        <w:t xml:space="preserve">contrast </w:t>
      </w:r>
      <w:r w:rsidR="00DF3BFF" w:rsidRPr="00D46F26">
        <w:rPr>
          <w:color w:val="000000" w:themeColor="text1"/>
        </w:rPr>
        <w:t xml:space="preserve">further </w:t>
      </w:r>
      <w:r w:rsidR="008E766A" w:rsidRPr="00D46F26">
        <w:rPr>
          <w:color w:val="000000" w:themeColor="text1"/>
        </w:rPr>
        <w:t>motivate</w:t>
      </w:r>
      <w:r w:rsidR="00E54011" w:rsidRPr="00D46F26">
        <w:rPr>
          <w:color w:val="000000" w:themeColor="text1"/>
        </w:rPr>
        <w:t>s</w:t>
      </w:r>
      <w:r w:rsidR="00DF3BFF" w:rsidRPr="00D46F26">
        <w:rPr>
          <w:color w:val="000000" w:themeColor="text1"/>
        </w:rPr>
        <w:t xml:space="preserve"> us to</w:t>
      </w:r>
      <w:r w:rsidR="00C83BF5" w:rsidRPr="00D46F26">
        <w:rPr>
          <w:color w:val="000000" w:themeColor="text1"/>
        </w:rPr>
        <w:t xml:space="preserve"> find </w:t>
      </w:r>
      <w:r w:rsidR="007E3517" w:rsidRPr="00D46F26">
        <w:rPr>
          <w:color w:val="000000" w:themeColor="text1"/>
        </w:rPr>
        <w:t xml:space="preserve">a </w:t>
      </w:r>
      <w:r w:rsidR="005B0BAC" w:rsidRPr="00D46F26">
        <w:rPr>
          <w:color w:val="000000" w:themeColor="text1"/>
        </w:rPr>
        <w:t xml:space="preserve">trait-based </w:t>
      </w:r>
      <w:r w:rsidR="007E3517" w:rsidRPr="00D46F26">
        <w:rPr>
          <w:color w:val="000000" w:themeColor="text1"/>
        </w:rPr>
        <w:t>linkage</w:t>
      </w:r>
      <w:r w:rsidR="002875A0" w:rsidRPr="00D46F26">
        <w:rPr>
          <w:color w:val="000000" w:themeColor="text1"/>
        </w:rPr>
        <w:t xml:space="preserve"> </w:t>
      </w:r>
      <w:r w:rsidR="007E3517" w:rsidRPr="00D46F26">
        <w:rPr>
          <w:color w:val="000000" w:themeColor="text1"/>
        </w:rPr>
        <w:t>between</w:t>
      </w:r>
      <w:r w:rsidR="002875A0" w:rsidRPr="00D46F26">
        <w:rPr>
          <w:color w:val="000000" w:themeColor="text1"/>
        </w:rPr>
        <w:t xml:space="preserve"> </w:t>
      </w:r>
      <w:r w:rsidR="005B0BAC" w:rsidRPr="00D46F26">
        <w:rPr>
          <w:color w:val="000000" w:themeColor="text1"/>
        </w:rPr>
        <w:t xml:space="preserve">organismal physiology </w:t>
      </w:r>
      <w:r w:rsidR="007E3517" w:rsidRPr="00D46F26">
        <w:rPr>
          <w:color w:val="000000" w:themeColor="text1"/>
        </w:rPr>
        <w:t>and</w:t>
      </w:r>
      <w:r w:rsidR="002875A0" w:rsidRPr="00D46F26">
        <w:rPr>
          <w:color w:val="000000" w:themeColor="text1"/>
        </w:rPr>
        <w:t xml:space="preserve"> community shift</w:t>
      </w:r>
      <w:r w:rsidR="00D46F26" w:rsidRPr="00D46F26">
        <w:rPr>
          <w:color w:val="000000" w:themeColor="text1"/>
        </w:rPr>
        <w:t xml:space="preserve"> underlying legacy.</w:t>
      </w:r>
    </w:p>
    <w:p w14:paraId="34E18C49" w14:textId="00B72A43" w:rsidR="000C5F16" w:rsidRDefault="004B77F8" w:rsidP="00097D82">
      <w:pPr>
        <w:spacing w:line="480" w:lineRule="auto"/>
        <w:jc w:val="both"/>
        <w:rPr>
          <w:color w:val="000000" w:themeColor="text1"/>
        </w:rPr>
      </w:pPr>
      <w:r>
        <w:rPr>
          <w:color w:val="000000" w:themeColor="text1"/>
        </w:rPr>
        <w:t xml:space="preserve">            </w:t>
      </w:r>
      <w:commentRangeStart w:id="4"/>
      <w:r w:rsidR="002875A0">
        <w:rPr>
          <w:color w:val="000000" w:themeColor="text1"/>
        </w:rPr>
        <w:t>T</w:t>
      </w:r>
      <w:r w:rsidR="004331E7">
        <w:rPr>
          <w:color w:val="000000" w:themeColor="text1"/>
        </w:rPr>
        <w:t>rait-based</w:t>
      </w:r>
      <w:r w:rsidR="00CB064D">
        <w:rPr>
          <w:color w:val="000000" w:themeColor="text1"/>
        </w:rPr>
        <w:t xml:space="preserve"> insights can bridge the gap between</w:t>
      </w:r>
      <w:r w:rsidR="00267FDD">
        <w:rPr>
          <w:color w:val="000000" w:themeColor="text1"/>
        </w:rPr>
        <w:t xml:space="preserve"> </w:t>
      </w:r>
      <w:r w:rsidR="00D3665F">
        <w:rPr>
          <w:color w:val="000000" w:themeColor="text1"/>
        </w:rPr>
        <w:t>individual</w:t>
      </w:r>
      <w:r w:rsidR="00267FDD">
        <w:rPr>
          <w:color w:val="000000" w:themeColor="text1"/>
        </w:rPr>
        <w:t xml:space="preserve"> physiology and community-level dynamics</w:t>
      </w:r>
      <w:r w:rsidR="005B0BAC">
        <w:rPr>
          <w:color w:val="000000" w:themeColor="text1"/>
        </w:rPr>
        <w:t xml:space="preserve">, </w:t>
      </w:r>
      <w:r w:rsidR="005B0BAC" w:rsidRPr="0012460A">
        <w:rPr>
          <w:color w:val="000000" w:themeColor="text1"/>
        </w:rPr>
        <w:t>which</w:t>
      </w:r>
      <w:r w:rsidR="00267FDD" w:rsidRPr="0012460A">
        <w:rPr>
          <w:color w:val="000000" w:themeColor="text1"/>
        </w:rPr>
        <w:t xml:space="preserve"> </w:t>
      </w:r>
      <w:r w:rsidR="00CC1A7A" w:rsidRPr="0012460A">
        <w:rPr>
          <w:color w:val="000000" w:themeColor="text1"/>
        </w:rPr>
        <w:t>are</w:t>
      </w:r>
      <w:r w:rsidR="004331E7" w:rsidRPr="0012460A">
        <w:rPr>
          <w:color w:val="000000" w:themeColor="text1"/>
        </w:rPr>
        <w:t xml:space="preserve"> expected to explain the drought legacy phenomenon.</w:t>
      </w:r>
      <w:r w:rsidR="00267FDD">
        <w:rPr>
          <w:color w:val="000000" w:themeColor="text1"/>
        </w:rPr>
        <w:t xml:space="preserve"> </w:t>
      </w:r>
      <w:commentRangeEnd w:id="4"/>
      <w:r w:rsidR="0046683F">
        <w:rPr>
          <w:rStyle w:val="CommentReference"/>
          <w:rFonts w:asciiTheme="minorHAnsi" w:eastAsiaTheme="minorEastAsia" w:hAnsiTheme="minorHAnsi" w:cstheme="minorBidi"/>
        </w:rPr>
        <w:commentReference w:id="4"/>
      </w:r>
      <w:r w:rsidR="00BD4816">
        <w:rPr>
          <w:color w:val="000000" w:themeColor="text1"/>
        </w:rPr>
        <w:t xml:space="preserve">Physiologically, </w:t>
      </w:r>
      <w:r w:rsidR="00BD4816">
        <w:rPr>
          <w:color w:val="000000" w:themeColor="text1"/>
        </w:rPr>
        <w:lastRenderedPageBreak/>
        <w:t xml:space="preserve">it is well established that a microbial cell </w:t>
      </w:r>
      <w:r w:rsidR="00D32995">
        <w:rPr>
          <w:color w:val="000000" w:themeColor="text1"/>
        </w:rPr>
        <w:t xml:space="preserve">can </w:t>
      </w:r>
      <w:r w:rsidR="00BD4816">
        <w:rPr>
          <w:color w:val="000000" w:themeColor="text1"/>
        </w:rPr>
        <w:t xml:space="preserve">direct </w:t>
      </w:r>
      <w:r w:rsidR="0031373E">
        <w:rPr>
          <w:color w:val="000000" w:themeColor="text1"/>
        </w:rPr>
        <w:t xml:space="preserve">available </w:t>
      </w:r>
      <w:r w:rsidR="00BD4816">
        <w:rPr>
          <w:color w:val="000000" w:themeColor="text1"/>
        </w:rPr>
        <w:t>resources</w:t>
      </w:r>
      <w:r w:rsidR="00D32995">
        <w:rPr>
          <w:color w:val="000000" w:themeColor="text1"/>
        </w:rPr>
        <w:t xml:space="preserve"> from producing </w:t>
      </w:r>
      <w:r w:rsidR="0031373E">
        <w:rPr>
          <w:color w:val="000000" w:themeColor="text1"/>
        </w:rPr>
        <w:t>exo</w:t>
      </w:r>
      <w:r w:rsidR="00D32995">
        <w:rPr>
          <w:color w:val="000000" w:themeColor="text1"/>
        </w:rPr>
        <w:t>enzymes</w:t>
      </w:r>
      <w:r w:rsidR="0031373E">
        <w:rPr>
          <w:color w:val="000000" w:themeColor="text1"/>
        </w:rPr>
        <w:t xml:space="preserve"> to acquire resources </w:t>
      </w:r>
      <w:r w:rsidR="00BD4816">
        <w:rPr>
          <w:color w:val="000000" w:themeColor="text1"/>
        </w:rPr>
        <w:t xml:space="preserve">to produce, </w:t>
      </w:r>
      <w:r w:rsidR="00D32995">
        <w:rPr>
          <w:color w:val="000000" w:themeColor="text1"/>
        </w:rPr>
        <w:t>e.g.,</w:t>
      </w:r>
      <w:r w:rsidR="00BD4816">
        <w:rPr>
          <w:color w:val="000000" w:themeColor="text1"/>
        </w:rPr>
        <w:t xml:space="preserve"> osmolytes</w:t>
      </w:r>
      <w:r w:rsidR="00D32995">
        <w:rPr>
          <w:color w:val="000000" w:themeColor="text1"/>
        </w:rPr>
        <w:t>,</w:t>
      </w:r>
      <w:r w:rsidR="00BD4816">
        <w:rPr>
          <w:color w:val="000000" w:themeColor="text1"/>
        </w:rPr>
        <w:t xml:space="preserve"> to combat </w:t>
      </w:r>
      <w:r w:rsidR="00BD4816" w:rsidRPr="006A1978">
        <w:rPr>
          <w:color w:val="000000" w:themeColor="text1"/>
        </w:rPr>
        <w:t xml:space="preserve">desiccation </w:t>
      </w:r>
      <w:r w:rsidR="00BD4816">
        <w:rPr>
          <w:color w:val="000000" w:themeColor="text1"/>
        </w:rPr>
        <w:t xml:space="preserve">(e.g., </w:t>
      </w:r>
      <w:r w:rsidR="00BD4816" w:rsidRPr="007529C5">
        <w:rPr>
          <w:b/>
          <w:bCs/>
          <w:color w:val="000000" w:themeColor="text1"/>
        </w:rPr>
        <w:t>Schimel 2007</w:t>
      </w:r>
      <w:r w:rsidR="00BD4816">
        <w:rPr>
          <w:color w:val="000000" w:themeColor="text1"/>
        </w:rPr>
        <w:t>), an intra-cellular metabolic plasticity</w:t>
      </w:r>
      <w:r w:rsidR="0031373E">
        <w:rPr>
          <w:color w:val="000000" w:themeColor="text1"/>
        </w:rPr>
        <w:t xml:space="preserve"> responding to </w:t>
      </w:r>
      <w:r w:rsidR="00F64BC4">
        <w:rPr>
          <w:color w:val="000000" w:themeColor="text1"/>
        </w:rPr>
        <w:t xml:space="preserve">fluctuating </w:t>
      </w:r>
      <w:r w:rsidR="0031373E">
        <w:rPr>
          <w:color w:val="000000" w:themeColor="text1"/>
        </w:rPr>
        <w:t>environment</w:t>
      </w:r>
      <w:r w:rsidR="00F64BC4">
        <w:rPr>
          <w:color w:val="000000" w:themeColor="text1"/>
        </w:rPr>
        <w:t xml:space="preserve"> </w:t>
      </w:r>
      <w:r w:rsidR="00BD4816">
        <w:rPr>
          <w:color w:val="000000" w:themeColor="text1"/>
        </w:rPr>
        <w:t>that displays large inter-cellular variability</w:t>
      </w:r>
      <w:r w:rsidR="0031373E">
        <w:rPr>
          <w:color w:val="000000" w:themeColor="text1"/>
        </w:rPr>
        <w:t xml:space="preserve"> </w:t>
      </w:r>
      <w:r w:rsidR="00BD4816">
        <w:rPr>
          <w:color w:val="000000" w:themeColor="text1"/>
        </w:rPr>
        <w:t xml:space="preserve">(e.g., </w:t>
      </w:r>
      <w:r w:rsidR="00BD4816" w:rsidRPr="00425945">
        <w:rPr>
          <w:b/>
          <w:bCs/>
          <w:color w:val="000000" w:themeColor="text1"/>
        </w:rPr>
        <w:t>Manzoni et al. 2012</w:t>
      </w:r>
      <w:r w:rsidR="00BD4816">
        <w:rPr>
          <w:color w:val="000000" w:themeColor="text1"/>
        </w:rPr>
        <w:t xml:space="preserve">). </w:t>
      </w:r>
      <w:r w:rsidR="00343E99">
        <w:rPr>
          <w:color w:val="000000" w:themeColor="text1"/>
        </w:rPr>
        <w:t>Q</w:t>
      </w:r>
      <w:r w:rsidR="00BD4816" w:rsidRPr="001527B0">
        <w:rPr>
          <w:color w:val="000000" w:themeColor="text1"/>
        </w:rPr>
        <w:t xml:space="preserve">uantifying </w:t>
      </w:r>
      <w:r w:rsidR="00FC61D3">
        <w:rPr>
          <w:color w:val="000000" w:themeColor="text1"/>
        </w:rPr>
        <w:t xml:space="preserve">the </w:t>
      </w:r>
      <w:r w:rsidR="00BD4816" w:rsidRPr="001527B0">
        <w:rPr>
          <w:color w:val="000000" w:themeColor="text1"/>
        </w:rPr>
        <w:t>individual-level</w:t>
      </w:r>
      <w:r w:rsidR="00D32995">
        <w:rPr>
          <w:color w:val="000000" w:themeColor="text1"/>
        </w:rPr>
        <w:t xml:space="preserve"> metabolic</w:t>
      </w:r>
      <w:r w:rsidR="00BD4816" w:rsidRPr="001527B0">
        <w:rPr>
          <w:color w:val="000000" w:themeColor="text1"/>
        </w:rPr>
        <w:t xml:space="preserve"> variation</w:t>
      </w:r>
      <w:r w:rsidR="00FC61D3">
        <w:rPr>
          <w:color w:val="000000" w:themeColor="text1"/>
        </w:rPr>
        <w:t xml:space="preserve"> in these processes</w:t>
      </w:r>
      <w:r w:rsidR="00D32995">
        <w:rPr>
          <w:color w:val="000000" w:themeColor="text1"/>
        </w:rPr>
        <w:t xml:space="preserve"> using</w:t>
      </w:r>
      <w:r w:rsidR="00BD4816">
        <w:rPr>
          <w:color w:val="000000" w:themeColor="text1"/>
        </w:rPr>
        <w:t xml:space="preserve"> physiological</w:t>
      </w:r>
      <w:r w:rsidR="00BD4816" w:rsidRPr="001527B0">
        <w:rPr>
          <w:color w:val="000000" w:themeColor="text1"/>
        </w:rPr>
        <w:t xml:space="preserve"> traits</w:t>
      </w:r>
      <w:r w:rsidR="00CC1A7A">
        <w:rPr>
          <w:color w:val="000000" w:themeColor="text1"/>
        </w:rPr>
        <w:t xml:space="preserve"> that reflect</w:t>
      </w:r>
      <w:r w:rsidR="00343E99">
        <w:rPr>
          <w:color w:val="000000" w:themeColor="text1"/>
        </w:rPr>
        <w:t xml:space="preserve"> and determine</w:t>
      </w:r>
      <w:r w:rsidR="00CC1A7A">
        <w:rPr>
          <w:color w:val="000000" w:themeColor="text1"/>
        </w:rPr>
        <w:t xml:space="preserve"> demographic variatio</w:t>
      </w:r>
      <w:r w:rsidR="00343E99">
        <w:rPr>
          <w:color w:val="000000" w:themeColor="text1"/>
        </w:rPr>
        <w:t>n among individuals</w:t>
      </w:r>
      <w:r w:rsidR="00BD4816" w:rsidRPr="001527B0">
        <w:rPr>
          <w:color w:val="000000" w:themeColor="text1"/>
        </w:rPr>
        <w:t>, a trait-based</w:t>
      </w:r>
      <w:r w:rsidR="00343E99">
        <w:rPr>
          <w:color w:val="000000" w:themeColor="text1"/>
        </w:rPr>
        <w:t xml:space="preserve"> </w:t>
      </w:r>
      <w:r w:rsidR="00BD4816" w:rsidRPr="001527B0">
        <w:rPr>
          <w:color w:val="000000" w:themeColor="text1"/>
        </w:rPr>
        <w:t xml:space="preserve">mechanistic </w:t>
      </w:r>
      <w:r w:rsidR="00343E99">
        <w:rPr>
          <w:color w:val="000000" w:themeColor="text1"/>
        </w:rPr>
        <w:t>framework, Y-A-S</w:t>
      </w:r>
      <w:r w:rsidR="0031373E">
        <w:rPr>
          <w:color w:val="000000" w:themeColor="text1"/>
        </w:rPr>
        <w:t xml:space="preserve"> (</w:t>
      </w:r>
      <w:r w:rsidR="000425E7">
        <w:rPr>
          <w:color w:val="000000" w:themeColor="text1"/>
        </w:rPr>
        <w:t>Y</w:t>
      </w:r>
      <w:r w:rsidR="00343E99">
        <w:rPr>
          <w:color w:val="000000" w:themeColor="text1"/>
        </w:rPr>
        <w:t>ield</w:t>
      </w:r>
      <w:r w:rsidR="000425E7">
        <w:rPr>
          <w:color w:val="000000" w:themeColor="text1"/>
        </w:rPr>
        <w:t>-A</w:t>
      </w:r>
      <w:r w:rsidR="00343E99">
        <w:rPr>
          <w:color w:val="000000" w:themeColor="text1"/>
        </w:rPr>
        <w:t>cquisition</w:t>
      </w:r>
      <w:r w:rsidR="000425E7">
        <w:rPr>
          <w:color w:val="000000" w:themeColor="text1"/>
        </w:rPr>
        <w:t>-S</w:t>
      </w:r>
      <w:r w:rsidR="00343E99">
        <w:rPr>
          <w:color w:val="000000" w:themeColor="text1"/>
        </w:rPr>
        <w:t>tress</w:t>
      </w:r>
      <w:r w:rsidR="0031373E">
        <w:rPr>
          <w:color w:val="000000" w:themeColor="text1"/>
        </w:rPr>
        <w:t>),</w:t>
      </w:r>
      <w:r w:rsidR="00343E99">
        <w:rPr>
          <w:color w:val="000000" w:themeColor="text1"/>
        </w:rPr>
        <w:t xml:space="preserve"> has been proposed</w:t>
      </w:r>
      <w:r w:rsidR="00CC1A7A">
        <w:rPr>
          <w:color w:val="000000" w:themeColor="text1"/>
        </w:rPr>
        <w:t xml:space="preserve"> (</w:t>
      </w:r>
      <w:r w:rsidR="00CC1A7A" w:rsidRPr="001527B0">
        <w:rPr>
          <w:b/>
          <w:bCs/>
          <w:color w:val="000000" w:themeColor="text1"/>
        </w:rPr>
        <w:t>Malik et al. 2019</w:t>
      </w:r>
      <w:r w:rsidR="00CC1A7A" w:rsidRPr="001527B0">
        <w:rPr>
          <w:color w:val="000000" w:themeColor="text1"/>
        </w:rPr>
        <w:t>)</w:t>
      </w:r>
      <w:r w:rsidR="00BD4816" w:rsidRPr="001527B0">
        <w:rPr>
          <w:color w:val="000000" w:themeColor="text1"/>
        </w:rPr>
        <w:t>.</w:t>
      </w:r>
      <w:r w:rsidR="00BD4816">
        <w:rPr>
          <w:color w:val="000000" w:themeColor="text1"/>
        </w:rPr>
        <w:t xml:space="preserve"> </w:t>
      </w:r>
      <w:r w:rsidR="00451265">
        <w:rPr>
          <w:color w:val="000000" w:themeColor="text1"/>
        </w:rPr>
        <w:t xml:space="preserve">Therefore, </w:t>
      </w:r>
      <w:r w:rsidR="004E57D4">
        <w:rPr>
          <w:color w:val="000000" w:themeColor="text1"/>
        </w:rPr>
        <w:t xml:space="preserve">in response to drought pressure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sidR="00451265">
        <w:rPr>
          <w:color w:val="000000" w:themeColor="text1"/>
        </w:rPr>
        <w:t>would drive community</w:t>
      </w:r>
      <w:r w:rsidR="00FB5775">
        <w:rPr>
          <w:color w:val="000000" w:themeColor="text1"/>
        </w:rPr>
        <w:t>-level</w:t>
      </w:r>
      <w:r w:rsidR="00FA1008">
        <w:rPr>
          <w:color w:val="000000" w:themeColor="text1"/>
        </w:rPr>
        <w:t xml:space="preserve"> </w:t>
      </w:r>
      <w:r w:rsidR="00451265">
        <w:rPr>
          <w:color w:val="000000" w:themeColor="text1"/>
        </w:rPr>
        <w:t>change</w:t>
      </w:r>
      <w:r w:rsidR="00FB5775">
        <w:rPr>
          <w:color w:val="000000" w:themeColor="text1"/>
        </w:rPr>
        <w:t>s</w:t>
      </w:r>
      <w:r w:rsidR="00451265">
        <w:rPr>
          <w:color w:val="000000" w:themeColor="text1"/>
        </w:rPr>
        <w:t xml:space="preserve"> a</w:t>
      </w:r>
      <w:r w:rsidR="0009206A">
        <w:rPr>
          <w:color w:val="000000" w:themeColor="text1"/>
        </w:rPr>
        <w:t>gainst the need to increase its community-level drought tolerance</w:t>
      </w:r>
      <w:r w:rsidR="00451265">
        <w:rPr>
          <w:color w:val="000000" w:themeColor="text1"/>
        </w:rPr>
        <w:t>.</w:t>
      </w:r>
      <w:r w:rsidR="005453E4">
        <w:rPr>
          <w:color w:val="000000" w:themeColor="text1"/>
        </w:rPr>
        <w:t xml:space="preserve"> </w:t>
      </w:r>
      <w:commentRangeStart w:id="5"/>
      <w:commentRangeStart w:id="6"/>
      <w:r w:rsidR="00451265">
        <w:rPr>
          <w:color w:val="000000" w:themeColor="text1"/>
        </w:rPr>
        <w:t xml:space="preserve">Unambiguously, a drought legacy of changing organic matter decomposition can be </w:t>
      </w:r>
      <w:r w:rsidR="00552F33">
        <w:rPr>
          <w:color w:val="000000" w:themeColor="text1"/>
        </w:rPr>
        <w:t>induced</w:t>
      </w:r>
      <w:r w:rsidR="00451265">
        <w:rPr>
          <w:color w:val="000000" w:themeColor="text1"/>
        </w:rPr>
        <w:t xml:space="preserve"> </w:t>
      </w:r>
      <w:r w:rsidR="00FA1008">
        <w:rPr>
          <w:color w:val="000000" w:themeColor="text1"/>
        </w:rPr>
        <w:t xml:space="preserve">only </w:t>
      </w:r>
      <w:r w:rsidR="00451265">
        <w:rPr>
          <w:color w:val="000000" w:themeColor="text1"/>
        </w:rPr>
        <w:t>by</w:t>
      </w:r>
      <w:r w:rsidR="00272650">
        <w:rPr>
          <w:color w:val="000000" w:themeColor="text1"/>
        </w:rPr>
        <w:t xml:space="preserve"> </w:t>
      </w:r>
      <w:r w:rsidR="00451265">
        <w:rPr>
          <w:color w:val="000000" w:themeColor="text1"/>
        </w:rPr>
        <w:t>persistence of the functional change of a microbial community</w:t>
      </w:r>
      <w:r w:rsidR="00223301">
        <w:rPr>
          <w:color w:val="000000" w:themeColor="text1"/>
        </w:rPr>
        <w:t xml:space="preserve">; </w:t>
      </w:r>
      <w:r w:rsidR="00FA1008" w:rsidRPr="00223301">
        <w:rPr>
          <w:color w:val="000000" w:themeColor="text1"/>
        </w:rPr>
        <w:t xml:space="preserve">a legacy </w:t>
      </w:r>
      <w:r w:rsidR="00223301" w:rsidRPr="00223301">
        <w:rPr>
          <w:color w:val="000000" w:themeColor="text1"/>
        </w:rPr>
        <w:t>may</w:t>
      </w:r>
      <w:r w:rsidR="00FA1008" w:rsidRPr="00223301">
        <w:rPr>
          <w:color w:val="000000" w:themeColor="text1"/>
        </w:rPr>
        <w:t xml:space="preserve"> occur </w:t>
      </w:r>
      <w:r w:rsidR="00223301" w:rsidRPr="00223301">
        <w:rPr>
          <w:color w:val="000000" w:themeColor="text1"/>
        </w:rPr>
        <w:t>if</w:t>
      </w:r>
      <w:r w:rsidR="00FA1008" w:rsidRPr="00223301">
        <w:rPr>
          <w:color w:val="000000" w:themeColor="text1"/>
        </w:rPr>
        <w:t xml:space="preserve"> a</w:t>
      </w:r>
      <w:r w:rsidR="00223301" w:rsidRPr="00223301">
        <w:rPr>
          <w:color w:val="000000" w:themeColor="text1"/>
        </w:rPr>
        <w:t>n emergent</w:t>
      </w:r>
      <w:r w:rsidR="00FA1008" w:rsidRPr="00223301">
        <w:rPr>
          <w:color w:val="000000" w:themeColor="text1"/>
        </w:rPr>
        <w:t xml:space="preserve"> community trade off </w:t>
      </w:r>
      <w:r w:rsidR="00FB5775" w:rsidRPr="00223301">
        <w:rPr>
          <w:color w:val="000000" w:themeColor="text1"/>
        </w:rPr>
        <w:t xml:space="preserve">its </w:t>
      </w:r>
      <w:r w:rsidR="00223301" w:rsidRPr="00223301">
        <w:rPr>
          <w:color w:val="000000" w:themeColor="text1"/>
        </w:rPr>
        <w:t xml:space="preserve">increased </w:t>
      </w:r>
      <w:r w:rsidR="00FA1008" w:rsidRPr="00223301">
        <w:rPr>
          <w:color w:val="000000" w:themeColor="text1"/>
        </w:rPr>
        <w:t>drought tolerance with</w:t>
      </w:r>
      <w:r w:rsidR="00223301" w:rsidRPr="00223301">
        <w:rPr>
          <w:color w:val="000000" w:themeColor="text1"/>
        </w:rPr>
        <w:t xml:space="preserve"> decreased</w:t>
      </w:r>
      <w:r w:rsidR="00FA1008" w:rsidRPr="00223301">
        <w:rPr>
          <w:color w:val="000000" w:themeColor="text1"/>
        </w:rPr>
        <w:t xml:space="preserve"> enzyme investment.</w:t>
      </w:r>
      <w:r w:rsidR="00FA1008">
        <w:rPr>
          <w:color w:val="000000" w:themeColor="text1"/>
        </w:rPr>
        <w:t xml:space="preserve"> </w:t>
      </w:r>
      <w:commentRangeEnd w:id="5"/>
      <w:r w:rsidR="00A14EDC">
        <w:rPr>
          <w:rStyle w:val="CommentReference"/>
          <w:rFonts w:asciiTheme="minorHAnsi" w:eastAsiaTheme="minorEastAsia" w:hAnsiTheme="minorHAnsi" w:cstheme="minorBidi"/>
        </w:rPr>
        <w:commentReference w:id="5"/>
      </w:r>
      <w:commentRangeEnd w:id="6"/>
      <w:r w:rsidR="00760400">
        <w:rPr>
          <w:rStyle w:val="CommentReference"/>
          <w:rFonts w:asciiTheme="minorHAnsi" w:eastAsiaTheme="minorEastAsia" w:hAnsiTheme="minorHAnsi" w:cstheme="minorBidi"/>
        </w:rPr>
        <w:commentReference w:id="6"/>
      </w:r>
      <w:r>
        <w:rPr>
          <w:color w:val="000000" w:themeColor="text1"/>
        </w:rPr>
        <w:t>With this reasoning any factor that can eventually modify such a tradeoff  from the bottom up may alter the property, magnitude, and duration of drought legacies. For instance, the intensity of drought, which directly modulates intracellular metabolic allocation (</w:t>
      </w:r>
      <w:proofErr w:type="spellStart"/>
      <w:r w:rsidRPr="00AA07F3">
        <w:rPr>
          <w:b/>
          <w:bCs/>
          <w:color w:val="000000" w:themeColor="text1"/>
        </w:rPr>
        <w:t>Csonka</w:t>
      </w:r>
      <w:proofErr w:type="spellEnd"/>
      <w:r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Pr>
          <w:color w:val="000000" w:themeColor="text1"/>
        </w:rPr>
        <w:t>), may shape the tradeoff.</w:t>
      </w:r>
      <w:r w:rsidR="009E223E">
        <w:rPr>
          <w:color w:val="000000" w:themeColor="text1"/>
        </w:rPr>
        <w:t xml:space="preserve"> </w:t>
      </w:r>
      <w:commentRangeStart w:id="7"/>
      <w:r>
        <w:rPr>
          <w:color w:val="000000" w:themeColor="text1"/>
        </w:rPr>
        <w:t xml:space="preserve">In addition, </w:t>
      </w:r>
      <w:r w:rsidRPr="002A2AB3">
        <w:rPr>
          <w:color w:val="000000" w:themeColor="text1"/>
        </w:rPr>
        <w:t>dispersal</w:t>
      </w:r>
      <w:r w:rsidRPr="00E1655D">
        <w:rPr>
          <w:color w:val="000000" w:themeColor="text1"/>
        </w:rPr>
        <w:t xml:space="preserve"> of microbes,</w:t>
      </w:r>
      <w:r>
        <w:rPr>
          <w:color w:val="000000" w:themeColor="text1"/>
        </w:rPr>
        <w:t xml:space="preserve"> </w:t>
      </w:r>
      <w:commentRangeEnd w:id="7"/>
      <w:r w:rsidR="00A14EDC">
        <w:rPr>
          <w:rStyle w:val="CommentReference"/>
          <w:rFonts w:asciiTheme="minorHAnsi" w:eastAsiaTheme="minorEastAsia" w:hAnsiTheme="minorHAnsi" w:cstheme="minorBidi"/>
        </w:rPr>
        <w:commentReference w:id="7"/>
      </w:r>
      <w:r w:rsidRPr="00E1655D">
        <w:rPr>
          <w:color w:val="000000" w:themeColor="text1"/>
        </w:rPr>
        <w:t>a pivotal process in microbial community assembly</w:t>
      </w:r>
      <w:r>
        <w:rPr>
          <w:color w:val="000000" w:themeColor="text1"/>
        </w:rPr>
        <w:t xml:space="preserve"> by introducing taxa with </w:t>
      </w:r>
      <w:r w:rsidR="00AD39A5">
        <w:rPr>
          <w:color w:val="000000" w:themeColor="text1"/>
        </w:rPr>
        <w:t>different</w:t>
      </w:r>
      <w:r>
        <w:rPr>
          <w:color w:val="000000" w:themeColor="text1"/>
        </w:rPr>
        <w:t xml:space="preserve"> trait</w:t>
      </w:r>
      <w:r w:rsidR="00AD39A5">
        <w:rPr>
          <w:color w:val="000000" w:themeColor="text1"/>
        </w:rPr>
        <w:t xml:space="preserve"> values</w:t>
      </w:r>
      <w:r>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Pr="002A2AB3">
        <w:rPr>
          <w:b/>
          <w:bCs/>
          <w:color w:val="000000" w:themeColor="text1"/>
        </w:rPr>
        <w:t>Vila et al. 2019</w:t>
      </w:r>
      <w:r w:rsidR="002A2AB3">
        <w:rPr>
          <w:color w:val="000000" w:themeColor="text1"/>
        </w:rPr>
        <w:t>;</w:t>
      </w:r>
      <w:r>
        <w:rPr>
          <w:color w:val="000000" w:themeColor="text1"/>
        </w:rPr>
        <w:t>)</w:t>
      </w:r>
      <w:r w:rsidRPr="00E1655D">
        <w:rPr>
          <w:color w:val="000000" w:themeColor="text1"/>
        </w:rPr>
        <w:t>,</w:t>
      </w:r>
      <w:r>
        <w:rPr>
          <w:color w:val="000000" w:themeColor="text1"/>
        </w:rPr>
        <w:t xml:space="preserve"> is another factor that </w:t>
      </w:r>
      <w:r w:rsidRPr="00E1655D">
        <w:rPr>
          <w:color w:val="000000" w:themeColor="text1"/>
        </w:rPr>
        <w:t>may alter drought legacy</w:t>
      </w:r>
      <w:r w:rsidR="002A2AB3">
        <w:rPr>
          <w:color w:val="000000" w:themeColor="text1"/>
        </w:rPr>
        <w:t xml:space="preserve"> (</w:t>
      </w:r>
      <w:r w:rsidR="0012460A" w:rsidRPr="004E5DDC">
        <w:rPr>
          <w:b/>
          <w:bCs/>
          <w:color w:val="000000" w:themeColor="text1"/>
        </w:rPr>
        <w:t>Hawkes et al. 2017</w:t>
      </w:r>
      <w:r w:rsidR="002A2AB3">
        <w:rPr>
          <w:color w:val="000000" w:themeColor="text1"/>
        </w:rPr>
        <w:t>)</w:t>
      </w:r>
      <w:r>
        <w:rPr>
          <w:color w:val="000000" w:themeColor="text1"/>
        </w:rPr>
        <w:t>.</w:t>
      </w:r>
      <w:r w:rsidR="000C5F16">
        <w:rPr>
          <w:color w:val="000000" w:themeColor="text1"/>
        </w:rPr>
        <w:t xml:space="preserve"> </w:t>
      </w:r>
      <w:r w:rsidR="004331E7" w:rsidRPr="001D27D0">
        <w:rPr>
          <w:color w:val="000000" w:themeColor="text1"/>
        </w:rPr>
        <w:t xml:space="preserve">To uncover </w:t>
      </w:r>
      <w:r w:rsidR="000C5F16" w:rsidRPr="001D27D0">
        <w:rPr>
          <w:color w:val="000000" w:themeColor="text1"/>
        </w:rPr>
        <w:t>th</w:t>
      </w:r>
      <w:r w:rsidR="00F95271" w:rsidRPr="001D27D0">
        <w:rPr>
          <w:color w:val="000000" w:themeColor="text1"/>
        </w:rPr>
        <w:t>is</w:t>
      </w:r>
      <w:r w:rsidR="000C5F16" w:rsidRPr="001D27D0">
        <w:rPr>
          <w:color w:val="000000" w:themeColor="text1"/>
        </w:rPr>
        <w:t xml:space="preserve"> trait-based</w:t>
      </w:r>
      <w:r w:rsidR="004331E7" w:rsidRPr="001D27D0">
        <w:rPr>
          <w:color w:val="000000" w:themeColor="text1"/>
        </w:rPr>
        <w:t xml:space="preserve"> mechanism underpinning and factors influencing drought legacy in microbiome, it is methodologically intrinsic to employ a bottom-up approach that can integrate </w:t>
      </w:r>
      <w:r w:rsidR="00552F33" w:rsidRPr="001D27D0">
        <w:rPr>
          <w:color w:val="000000" w:themeColor="text1"/>
        </w:rPr>
        <w:t>trait-bas</w:t>
      </w:r>
      <w:r w:rsidR="0012460A" w:rsidRPr="001D27D0">
        <w:rPr>
          <w:color w:val="000000" w:themeColor="text1"/>
        </w:rPr>
        <w:t>e</w:t>
      </w:r>
      <w:r w:rsidR="00552F33" w:rsidRPr="001D27D0">
        <w:rPr>
          <w:color w:val="000000" w:themeColor="text1"/>
        </w:rPr>
        <w:t xml:space="preserve">d </w:t>
      </w:r>
      <w:r w:rsidR="004331E7" w:rsidRPr="001D27D0">
        <w:rPr>
          <w:color w:val="000000" w:themeColor="text1"/>
        </w:rPr>
        <w:t>individual-level mechanistic details and community-level interactions into microbial systems functioning</w:t>
      </w:r>
      <w:r w:rsidR="005E58A1">
        <w:rPr>
          <w:color w:val="000000" w:themeColor="text1"/>
        </w:rPr>
        <w:t>, which hinders lab- and field-based studies.</w:t>
      </w:r>
    </w:p>
    <w:p w14:paraId="747E26C7" w14:textId="6A2DC0D5" w:rsidR="00A75241" w:rsidRPr="004B5F9A" w:rsidRDefault="000C5F16" w:rsidP="00097D82">
      <w:pPr>
        <w:spacing w:line="480" w:lineRule="auto"/>
        <w:jc w:val="both"/>
        <w:rPr>
          <w:color w:val="000000" w:themeColor="text1"/>
        </w:rPr>
      </w:pPr>
      <w:r>
        <w:rPr>
          <w:color w:val="000000" w:themeColor="text1"/>
        </w:rPr>
        <w:lastRenderedPageBreak/>
        <w:t xml:space="preserve">            </w:t>
      </w:r>
      <w:commentRangeStart w:id="8"/>
      <w:commentRangeStart w:id="9"/>
      <w:r w:rsidR="005E58A1">
        <w:rPr>
          <w:color w:val="000000" w:themeColor="text1"/>
        </w:rPr>
        <w:t xml:space="preserve">Instead, </w:t>
      </w:r>
      <w:commentRangeEnd w:id="8"/>
      <w:r w:rsidR="00A14EDC">
        <w:rPr>
          <w:rStyle w:val="CommentReference"/>
          <w:rFonts w:asciiTheme="minorHAnsi" w:eastAsiaTheme="minorEastAsia" w:hAnsiTheme="minorHAnsi" w:cstheme="minorBidi"/>
        </w:rPr>
        <w:commentReference w:id="8"/>
      </w:r>
      <w:commentRangeEnd w:id="9"/>
      <w:r w:rsidR="00524CEF">
        <w:rPr>
          <w:rStyle w:val="CommentReference"/>
          <w:rFonts w:asciiTheme="minorHAnsi" w:eastAsiaTheme="minorEastAsia" w:hAnsiTheme="minorHAnsi" w:cstheme="minorBidi"/>
        </w:rPr>
        <w:commentReference w:id="9"/>
      </w:r>
      <w:r w:rsidR="005E58A1">
        <w:rPr>
          <w:color w:val="000000" w:themeColor="text1"/>
        </w:rPr>
        <w:t>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 xml:space="preserve">to transcend limitations embedded in the current </w:t>
      </w:r>
      <w:r w:rsidR="00587B5D">
        <w:rPr>
          <w:color w:val="000000" w:themeColor="text1"/>
        </w:rPr>
        <w:t xml:space="preserve">generation of </w:t>
      </w:r>
      <w:r w:rsidR="00587B5D" w:rsidRPr="00D927D4">
        <w:rPr>
          <w:color w:val="000000" w:themeColor="text1"/>
        </w:rPr>
        <w:t>lab- and field-based investigations</w:t>
      </w:r>
      <w:r w:rsidR="00B441EC" w:rsidRPr="00AB3160">
        <w:rPr>
          <w:color w:val="000000" w:themeColor="text1"/>
        </w:rPr>
        <w:t>.</w:t>
      </w:r>
      <w:r w:rsidR="005E3D2A">
        <w:rPr>
          <w:color w:val="000000" w:themeColor="text1"/>
        </w:rPr>
        <w:t xml:space="preserve"> </w:t>
      </w:r>
      <w:r w:rsidR="00743535">
        <w:rPr>
          <w:color w:val="000000" w:themeColor="text1"/>
        </w:rPr>
        <w:t>I</w:t>
      </w:r>
      <w:r w:rsidR="00617DF9" w:rsidRPr="00296972">
        <w:rPr>
          <w:color w:val="000000" w:themeColor="text1"/>
        </w:rPr>
        <w:t>ndividual-based microbial system model</w:t>
      </w:r>
      <w:r w:rsidR="00743535">
        <w:rPr>
          <w:color w:val="000000" w:themeColor="text1"/>
        </w:rPr>
        <w:t>ling</w:t>
      </w:r>
      <w:r w:rsidR="00617DF9" w:rsidRPr="00296972">
        <w:rPr>
          <w:color w:val="000000" w:themeColor="text1"/>
        </w:rPr>
        <w:t xml:space="preserve"> applying a trait-based approach</w:t>
      </w:r>
      <w:r w:rsidR="001762F8">
        <w:rPr>
          <w:color w:val="000000" w:themeColor="text1"/>
        </w:rPr>
        <w:t xml:space="preserve"> is able to</w:t>
      </w:r>
      <w:r w:rsidR="00617DF9" w:rsidRPr="00296972">
        <w:rPr>
          <w:color w:val="000000" w:themeColor="text1"/>
        </w:rPr>
        <w:t xml:space="preserve"> bridge across scales from individual cell through community to </w:t>
      </w:r>
      <w:r w:rsidR="00436590">
        <w:rPr>
          <w:color w:val="000000" w:themeColor="text1"/>
        </w:rPr>
        <w:t xml:space="preserve">the </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to explicitly simulate ecological dynamics of microbial communities and emergent functioning.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is superior to </w:t>
      </w:r>
      <w:r w:rsidR="005A6027">
        <w:rPr>
          <w:color w:val="000000" w:themeColor="text1"/>
        </w:rPr>
        <w:t>the</w:t>
      </w:r>
      <w:r w:rsidR="00B77D14" w:rsidRPr="003264C2">
        <w:rPr>
          <w:color w:val="000000" w:themeColor="text1"/>
        </w:rPr>
        <w:t xml:space="preserve"> </w:t>
      </w:r>
      <w:r w:rsidR="007967B0" w:rsidRPr="003264C2">
        <w:rPr>
          <w:color w:val="000000" w:themeColor="text1"/>
        </w:rPr>
        <w:t xml:space="preserve">prevailing aggregated </w:t>
      </w:r>
      <w:r w:rsidR="00B77D14" w:rsidRPr="003264C2">
        <w:rPr>
          <w:color w:val="000000" w:themeColor="text1"/>
        </w:rPr>
        <w:t xml:space="preserve">modelling </w:t>
      </w:r>
      <w:r w:rsidR="00AE1DC6">
        <w:rPr>
          <w:color w:val="000000" w:themeColor="text1"/>
        </w:rPr>
        <w:t>approach</w:t>
      </w:r>
      <w:r w:rsidR="00D927D4" w:rsidRPr="003264C2">
        <w:rPr>
          <w:color w:val="000000" w:themeColor="text1"/>
        </w:rPr>
        <w:t xml:space="preserve"> </w:t>
      </w:r>
      <w:r w:rsidR="00447399" w:rsidRPr="003264C2">
        <w:rPr>
          <w:color w:val="000000" w:themeColor="text1"/>
        </w:rPr>
        <w:t>of</w:t>
      </w:r>
      <w:r w:rsidR="00AE1DC6">
        <w:rPr>
          <w:color w:val="000000" w:themeColor="text1"/>
        </w:rPr>
        <w:t xml:space="preserve"> </w:t>
      </w:r>
      <w:r w:rsidR="00447399" w:rsidRPr="003264C2">
        <w:rPr>
          <w:color w:val="000000" w:themeColor="text1"/>
        </w:rPr>
        <w:t>treating microbes as a single biomass pool</w:t>
      </w:r>
      <w:r w:rsidR="007E3517">
        <w:rPr>
          <w:color w:val="000000" w:themeColor="text1"/>
        </w:rPr>
        <w:t xml:space="preserve"> or a few discrete functional groups</w:t>
      </w:r>
      <w:r w:rsidR="005A6027">
        <w:rPr>
          <w:color w:val="000000" w:themeColor="text1"/>
        </w:rPr>
        <w:t xml:space="preserve"> [a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CC1A7A">
        <w:rPr>
          <w:color w:val="000000" w:themeColor="text1"/>
        </w:rPr>
        <w:t xml:space="preserve">; </w:t>
      </w:r>
      <w:r w:rsidR="00CC1A7A" w:rsidRPr="00D927D4">
        <w:rPr>
          <w:b/>
          <w:bCs/>
          <w:color w:val="000000" w:themeColor="text1"/>
        </w:rPr>
        <w:t xml:space="preserve">Hawkes and </w:t>
      </w:r>
      <w:proofErr w:type="spellStart"/>
      <w:r w:rsidR="00CC1A7A" w:rsidRPr="00D927D4">
        <w:rPr>
          <w:b/>
          <w:bCs/>
          <w:color w:val="000000" w:themeColor="text1"/>
        </w:rPr>
        <w:t>Keitt</w:t>
      </w:r>
      <w:proofErr w:type="spellEnd"/>
      <w:r w:rsidR="00CC1A7A">
        <w:rPr>
          <w:b/>
          <w:bCs/>
          <w:color w:val="000000" w:themeColor="text1"/>
        </w:rPr>
        <w:t xml:space="preserve"> </w:t>
      </w:r>
      <w:r w:rsidR="00F36675">
        <w:rPr>
          <w:b/>
          <w:bCs/>
          <w:color w:val="000000" w:themeColor="text1"/>
        </w:rPr>
        <w:t>(</w:t>
      </w:r>
      <w:r w:rsidR="00CC1A7A" w:rsidRPr="00D927D4">
        <w:rPr>
          <w:b/>
          <w:bCs/>
          <w:color w:val="000000" w:themeColor="text1"/>
        </w:rPr>
        <w:t>2015</w:t>
      </w:r>
      <w:r w:rsidR="00F36675">
        <w:rPr>
          <w:b/>
          <w:bCs/>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It </w:t>
      </w:r>
      <w:r w:rsidR="001D5A18">
        <w:rPr>
          <w:color w:val="000000" w:themeColor="text1"/>
        </w:rPr>
        <w:t xml:space="preserve">offers a flexible modelling framework </w:t>
      </w:r>
      <w:r w:rsidR="00162455">
        <w:rPr>
          <w:color w:val="000000" w:themeColor="text1"/>
        </w:rPr>
        <w:t>allow</w:t>
      </w:r>
      <w:r w:rsidR="001D5A18">
        <w:rPr>
          <w:color w:val="000000" w:themeColor="text1"/>
        </w:rPr>
        <w:t>ing</w:t>
      </w:r>
      <w:r w:rsidR="00162455">
        <w:rPr>
          <w:color w:val="000000" w:themeColor="text1"/>
        </w:rPr>
        <w:t xml:space="preserve"> </w:t>
      </w:r>
      <w:r w:rsidR="0055570B">
        <w:rPr>
          <w:color w:val="000000" w:themeColor="text1"/>
        </w:rPr>
        <w:t>building</w:t>
      </w:r>
      <w:r w:rsidR="00162455">
        <w:rPr>
          <w:color w:val="000000" w:themeColor="text1"/>
        </w:rPr>
        <w:t xml:space="preserve"> </w:t>
      </w:r>
      <w:r w:rsidR="001D5A18">
        <w:rPr>
          <w:color w:val="000000" w:themeColor="text1"/>
        </w:rPr>
        <w:t>trait-based</w:t>
      </w:r>
      <w:r w:rsidR="00DA4D38">
        <w:rPr>
          <w:color w:val="000000" w:themeColor="text1"/>
        </w:rPr>
        <w:t xml:space="preserve"> </w:t>
      </w:r>
      <w:r w:rsidR="00162455">
        <w:rPr>
          <w:color w:val="000000" w:themeColor="text1"/>
        </w:rPr>
        <w:t>intra-cellular metabolic processes</w:t>
      </w:r>
      <w:r w:rsidR="0055570B">
        <w:rPr>
          <w:color w:val="000000" w:themeColor="text1"/>
        </w:rPr>
        <w:t xml:space="preserve"> into it</w:t>
      </w:r>
      <w:r w:rsidR="00162455">
        <w:rPr>
          <w:color w:val="000000" w:themeColor="text1"/>
        </w:rPr>
        <w:t xml:space="preserve"> and </w:t>
      </w:r>
      <w:r w:rsidR="0055570B">
        <w:rPr>
          <w:color w:val="000000" w:themeColor="text1"/>
        </w:rPr>
        <w:t xml:space="preserve">incorporating </w:t>
      </w:r>
      <w:r w:rsidR="00162455">
        <w:rPr>
          <w:color w:val="000000" w:themeColor="text1"/>
        </w:rPr>
        <w:t xml:space="preserve">the tremendous </w:t>
      </w:r>
      <w:r w:rsidR="003264C2">
        <w:rPr>
          <w:color w:val="000000" w:themeColor="text1"/>
        </w:rPr>
        <w:t xml:space="preserve">taxonomic </w:t>
      </w:r>
      <w:r w:rsidR="00162455">
        <w:rPr>
          <w:color w:val="000000" w:themeColor="text1"/>
        </w:rPr>
        <w:t>diversity</w:t>
      </w:r>
      <w:r w:rsidR="0055570B">
        <w:rPr>
          <w:color w:val="000000" w:themeColor="text1"/>
        </w:rPr>
        <w:t xml:space="preserve">, as well as </w:t>
      </w:r>
      <w:r w:rsidR="00FB6810">
        <w:rPr>
          <w:color w:val="000000" w:themeColor="text1"/>
        </w:rPr>
        <w:t>examining microbial dispersal</w:t>
      </w:r>
      <w:r w:rsidR="00F95271">
        <w:rPr>
          <w:color w:val="000000" w:themeColor="text1"/>
        </w:rPr>
        <w:t xml:space="preserve"> (</w:t>
      </w:r>
      <w:r w:rsidR="00F95271" w:rsidRPr="007529C5">
        <w:rPr>
          <w:b/>
          <w:bCs/>
          <w:color w:val="000000" w:themeColor="text1"/>
        </w:rPr>
        <w:t>Allison 2012</w:t>
      </w:r>
      <w:r w:rsidR="00F95271">
        <w:rPr>
          <w:color w:val="000000" w:themeColor="text1"/>
        </w:rPr>
        <w:t>)</w:t>
      </w:r>
      <w:r w:rsidR="00617DF9" w:rsidRPr="00296972">
        <w:rPr>
          <w:color w:val="000000" w:themeColor="text1"/>
        </w:rPr>
        <w:t>.</w:t>
      </w:r>
      <w:r w:rsidR="00DA4D38">
        <w:rPr>
          <w:color w:val="000000" w:themeColor="text1"/>
        </w:rPr>
        <w:t xml:space="preserve"> </w:t>
      </w:r>
      <w:r w:rsidR="007B19DE">
        <w:rPr>
          <w:color w:val="000000" w:themeColor="text1"/>
        </w:rPr>
        <w:t xml:space="preserve">Moreover, conducting modelling of legacy can directly test the claim that including legacy </w:t>
      </w:r>
      <w:r w:rsidR="00DB1462">
        <w:rPr>
          <w:color w:val="000000" w:themeColor="text1"/>
        </w:rPr>
        <w:t>would be</w:t>
      </w:r>
      <w:r w:rsidR="007B19DE">
        <w:rPr>
          <w:color w:val="000000" w:themeColor="text1"/>
        </w:rPr>
        <w:t xml:space="preserve"> trivial in biogeochemical modelling (</w:t>
      </w:r>
      <w:proofErr w:type="spellStart"/>
      <w:r w:rsidR="007B19DE" w:rsidRPr="007B19DE">
        <w:rPr>
          <w:b/>
          <w:bCs/>
          <w:color w:val="000000" w:themeColor="text1"/>
        </w:rPr>
        <w:t>Rousk</w:t>
      </w:r>
      <w:proofErr w:type="spellEnd"/>
      <w:r w:rsidR="007B19DE" w:rsidRPr="007B19DE">
        <w:rPr>
          <w:b/>
          <w:bCs/>
          <w:color w:val="000000" w:themeColor="text1"/>
        </w:rPr>
        <w:t xml:space="preserve"> et al. 2013</w:t>
      </w:r>
      <w:r w:rsidR="007B19DE">
        <w:rPr>
          <w:color w:val="000000" w:themeColor="text1"/>
        </w:rPr>
        <w:t xml:space="preserve">). </w:t>
      </w:r>
    </w:p>
    <w:p w14:paraId="317DB4C5" w14:textId="3FA20E76" w:rsidR="00C3606B" w:rsidRDefault="00097D82" w:rsidP="00097D82">
      <w:pPr>
        <w:spacing w:line="480" w:lineRule="auto"/>
        <w:jc w:val="both"/>
        <w:rPr>
          <w:color w:val="000000" w:themeColor="text1"/>
        </w:rPr>
      </w:pPr>
      <w:r>
        <w:rPr>
          <w:color w:val="000000" w:themeColor="text1"/>
        </w:rPr>
        <w:t xml:space="preserve">            </w:t>
      </w:r>
      <w:r w:rsidR="008955CE">
        <w:rPr>
          <w:color w:val="000000" w:themeColor="text1"/>
        </w:rPr>
        <w:t xml:space="preserve">Is 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 </w:t>
      </w:r>
      <w:r w:rsidR="003C444C">
        <w:rPr>
          <w:color w:val="000000" w:themeColor="text1"/>
        </w:rPr>
        <w:t>underpinning soil microbiome drought legacy? This</w:t>
      </w:r>
      <w:r w:rsidR="003C444C" w:rsidRPr="00296972">
        <w:rPr>
          <w:color w:val="000000" w:themeColor="text1"/>
        </w:rPr>
        <w:t xml:space="preserve"> study addressed </w:t>
      </w:r>
      <w:r w:rsidR="003C444C">
        <w:rPr>
          <w:color w:val="000000" w:themeColor="text1"/>
        </w:rPr>
        <w:t xml:space="preserve">this </w:t>
      </w:r>
      <w:r w:rsidR="003C444C" w:rsidRPr="00296972">
        <w:rPr>
          <w:color w:val="000000" w:themeColor="text1"/>
        </w:rPr>
        <w:t xml:space="preserve">overarching </w:t>
      </w:r>
      <w:r w:rsidR="00313331" w:rsidRPr="00296972">
        <w:rPr>
          <w:color w:val="000000" w:themeColor="text1"/>
        </w:rPr>
        <w:t>question</w:t>
      </w:r>
      <w:r w:rsidR="00313331">
        <w:rPr>
          <w:color w:val="000000" w:themeColor="text1"/>
        </w:rPr>
        <w:t xml:space="preserve"> u</w:t>
      </w:r>
      <w:r w:rsidR="00313331" w:rsidRPr="00296972">
        <w:rPr>
          <w:color w:val="000000" w:themeColor="text1"/>
        </w:rPr>
        <w:t xml:space="preserve">sing </w:t>
      </w:r>
      <w:r w:rsidR="00210F12">
        <w:rPr>
          <w:color w:val="000000" w:themeColor="text1"/>
        </w:rPr>
        <w:t>a mechanistically</w:t>
      </w:r>
      <w:r w:rsidR="007F781D">
        <w:rPr>
          <w:color w:val="000000" w:themeColor="text1"/>
        </w:rPr>
        <w:t xml:space="preserve"> </w:t>
      </w:r>
      <w:r w:rsidR="007F781D" w:rsidRPr="007A101D">
        <w:rPr>
          <w:color w:val="000000" w:themeColor="text1"/>
          <w:highlight w:val="yellow"/>
        </w:rPr>
        <w:t>and</w:t>
      </w:r>
      <w:r w:rsidR="00313331" w:rsidRPr="007A101D">
        <w:rPr>
          <w:color w:val="000000" w:themeColor="text1"/>
          <w:highlight w:val="yellow"/>
        </w:rPr>
        <w:t xml:space="preserve"> spatially</w:t>
      </w:r>
      <w:r w:rsidR="00313331" w:rsidRPr="00296972">
        <w:rPr>
          <w:color w:val="000000" w:themeColor="text1"/>
        </w:rPr>
        <w:t xml:space="preserve">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Pr="00296972">
        <w:rPr>
          <w:color w:val="000000" w:themeColor="text1"/>
        </w:rPr>
        <w:t>. Specifically, these following questions</w:t>
      </w:r>
      <w:r w:rsidR="007A0719">
        <w:rPr>
          <w:color w:val="000000" w:themeColor="text1"/>
        </w:rPr>
        <w:t xml:space="preserve"> were answered</w:t>
      </w:r>
      <w:r w:rsidRPr="00296972">
        <w:rPr>
          <w:color w:val="000000" w:themeColor="text1"/>
        </w:rPr>
        <w:t xml:space="preserve">: </w:t>
      </w:r>
      <w:commentRangeStart w:id="10"/>
      <w:commentRangeStart w:id="11"/>
      <w:r w:rsidR="00245393">
        <w:rPr>
          <w:color w:val="000000" w:themeColor="text1"/>
        </w:rPr>
        <w:t>how does the magnitude of drought legacy effects on decomposition vary with drought intensity?</w:t>
      </w:r>
      <w:commentRangeEnd w:id="10"/>
      <w:r w:rsidR="00FF7D6B">
        <w:rPr>
          <w:rStyle w:val="CommentReference"/>
          <w:rFonts w:asciiTheme="minorHAnsi" w:eastAsiaTheme="minorEastAsia" w:hAnsiTheme="minorHAnsi" w:cstheme="minorBidi"/>
        </w:rPr>
        <w:commentReference w:id="10"/>
      </w:r>
      <w:commentRangeEnd w:id="11"/>
      <w:r w:rsidR="0029646E">
        <w:rPr>
          <w:rStyle w:val="CommentReference"/>
          <w:rFonts w:asciiTheme="minorHAnsi" w:eastAsiaTheme="minorEastAsia" w:hAnsiTheme="minorHAnsi" w:cstheme="minorBidi"/>
        </w:rPr>
        <w:commentReference w:id="11"/>
      </w:r>
      <w:r w:rsidR="00245393">
        <w:rPr>
          <w:color w:val="000000" w:themeColor="text1"/>
        </w:rPr>
        <w:t xml:space="preserve">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Pr="00296972">
        <w:rPr>
          <w:color w:val="000000" w:themeColor="text1"/>
        </w:rPr>
        <w:t xml:space="preserve"> </w:t>
      </w:r>
      <w:commentRangeStart w:id="12"/>
      <w:commentRangeStart w:id="13"/>
      <w:r w:rsidR="007967B0">
        <w:rPr>
          <w:color w:val="000000" w:themeColor="text1"/>
        </w:rPr>
        <w:t xml:space="preserve">And what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w:t>
      </w:r>
      <w:commentRangeEnd w:id="12"/>
      <w:r w:rsidR="00A14EDC">
        <w:rPr>
          <w:rStyle w:val="CommentReference"/>
          <w:rFonts w:asciiTheme="minorHAnsi" w:eastAsiaTheme="minorEastAsia" w:hAnsiTheme="minorHAnsi" w:cstheme="minorBidi"/>
        </w:rPr>
        <w:commentReference w:id="12"/>
      </w:r>
      <w:commentRangeEnd w:id="13"/>
      <w:r w:rsidR="0029646E">
        <w:rPr>
          <w:rStyle w:val="CommentReference"/>
          <w:rFonts w:asciiTheme="minorHAnsi" w:eastAsiaTheme="minorEastAsia" w:hAnsiTheme="minorHAnsi" w:cstheme="minorBidi"/>
        </w:rPr>
        <w:commentReference w:id="13"/>
      </w:r>
      <w:r w:rsidR="007967B0">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r w:rsidR="00210F12">
        <w:rPr>
          <w:color w:val="000000" w:themeColor="text1"/>
        </w:rPr>
        <w:t xml:space="preserve">the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0C5E1F">
        <w:rPr>
          <w:color w:val="000000" w:themeColor="text1"/>
        </w:rPr>
        <w:t>T</w:t>
      </w:r>
      <w:r w:rsidRPr="00296972">
        <w:rPr>
          <w:color w:val="000000" w:themeColor="text1"/>
        </w:rPr>
        <w:t xml:space="preserve">his study </w:t>
      </w:r>
      <w:r w:rsidR="0065737E">
        <w:rPr>
          <w:color w:val="000000" w:themeColor="text1"/>
        </w:rPr>
        <w:t xml:space="preserve">would </w:t>
      </w:r>
      <w:r w:rsidRPr="00296972">
        <w:rPr>
          <w:color w:val="000000" w:themeColor="text1"/>
        </w:rPr>
        <w:t xml:space="preserve">open up </w:t>
      </w:r>
      <w:r w:rsidR="007A0719">
        <w:rPr>
          <w:color w:val="000000" w:themeColor="text1"/>
        </w:rPr>
        <w:t xml:space="preserve">rich possibilities for </w:t>
      </w:r>
      <w:r w:rsidR="000C5E1F">
        <w:rPr>
          <w:color w:val="000000" w:themeColor="text1"/>
        </w:rPr>
        <w:t>more</w:t>
      </w:r>
      <w:r w:rsidRPr="00296972">
        <w:rPr>
          <w:color w:val="000000" w:themeColor="text1"/>
        </w:rPr>
        <w:t xml:space="preserve"> </w:t>
      </w:r>
      <w:r w:rsidR="00B0679C">
        <w:rPr>
          <w:color w:val="000000" w:themeColor="text1"/>
        </w:rPr>
        <w:t xml:space="preserve">quantitative </w:t>
      </w:r>
      <w:r w:rsidRPr="00296972">
        <w:rPr>
          <w:color w:val="000000" w:themeColor="text1"/>
        </w:rPr>
        <w:t>investigations into</w:t>
      </w:r>
      <w:r w:rsidR="000C5E1F">
        <w:rPr>
          <w:color w:val="000000" w:themeColor="text1"/>
        </w:rPr>
        <w:t xml:space="preserve"> trait-based</w:t>
      </w:r>
      <w:r w:rsidRPr="00296972">
        <w:rPr>
          <w:color w:val="000000" w:themeColor="text1"/>
        </w:rPr>
        <w:t xml:space="preserve"> rules of </w:t>
      </w:r>
      <w:r w:rsidR="00C0410E">
        <w:rPr>
          <w:color w:val="000000" w:themeColor="text1"/>
        </w:rPr>
        <w:t xml:space="preserve">soil </w:t>
      </w:r>
      <w:r w:rsidRPr="00296972">
        <w:rPr>
          <w:color w:val="000000" w:themeColor="text1"/>
        </w:rPr>
        <w:t xml:space="preserve">microbial community assembly and </w:t>
      </w:r>
      <w:r w:rsidR="003C4E77">
        <w:rPr>
          <w:color w:val="000000" w:themeColor="text1"/>
        </w:rPr>
        <w:t xml:space="preserve">into </w:t>
      </w:r>
      <w:r w:rsidR="002B2F98" w:rsidRPr="00296972">
        <w:rPr>
          <w:color w:val="000000" w:themeColor="text1"/>
        </w:rPr>
        <w:t>implications</w:t>
      </w:r>
      <w:r w:rsidR="002B2F98">
        <w:rPr>
          <w:color w:val="000000" w:themeColor="text1"/>
        </w:rPr>
        <w:t xml:space="preserve"> of legac</w:t>
      </w:r>
      <w:r w:rsidR="0065737E">
        <w:rPr>
          <w:color w:val="000000" w:themeColor="text1"/>
        </w:rPr>
        <w:t xml:space="preserve">ies in </w:t>
      </w:r>
      <w:r w:rsidRPr="00296972">
        <w:rPr>
          <w:color w:val="000000" w:themeColor="text1"/>
        </w:rPr>
        <w:t xml:space="preserve">microbial systems interacting with </w:t>
      </w:r>
      <w:r w:rsidR="00C0410E">
        <w:rPr>
          <w:color w:val="000000" w:themeColor="text1"/>
        </w:rPr>
        <w:t xml:space="preserve">vegetation </w:t>
      </w:r>
      <w:r w:rsidR="003C4E77">
        <w:rPr>
          <w:color w:val="000000" w:themeColor="text1"/>
        </w:rPr>
        <w:t>activities</w:t>
      </w:r>
      <w:r w:rsidR="0065737E">
        <w:rPr>
          <w:color w:val="000000" w:themeColor="text1"/>
        </w:rPr>
        <w:t xml:space="preserve"> for the biosphere-atmosphere interactions.</w:t>
      </w:r>
    </w:p>
    <w:p w14:paraId="4711AE24" w14:textId="77777777" w:rsidR="005E58A1" w:rsidRDefault="005E58A1"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lastRenderedPageBreak/>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01185414"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12"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w:t>
      </w:r>
      <w:r w:rsidR="00C943A3" w:rsidRPr="00B816E9">
        <w:rPr>
          <w:b/>
          <w:bCs/>
          <w:color w:val="000000" w:themeColor="text1"/>
        </w:rPr>
        <w:t xml:space="preserve">Allison 2014; </w:t>
      </w:r>
      <w:r w:rsidR="000417ED" w:rsidRPr="00B816E9">
        <w:rPr>
          <w:b/>
          <w:bCs/>
          <w:color w:val="000000" w:themeColor="text1"/>
        </w:rPr>
        <w:t xml:space="preserve">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8C6092">
        <w:rPr>
          <w:b/>
          <w:bCs/>
          <w:strike/>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 xml:space="preserve">by modelling explicitly </w:t>
      </w:r>
      <w:r w:rsidR="00EB3D5C">
        <w:rPr>
          <w:color w:val="000000" w:themeColor="text1"/>
        </w:rPr>
        <w:t xml:space="preserve">demographic processes </w:t>
      </w:r>
      <w:r w:rsidR="007A32C9">
        <w:rPr>
          <w:color w:val="000000" w:themeColor="text1"/>
        </w:rPr>
        <w:t xml:space="preserve">of each </w:t>
      </w:r>
      <w:r w:rsidR="00384835">
        <w:rPr>
          <w:color w:val="000000" w:themeColor="text1"/>
        </w:rPr>
        <w:t xml:space="preserve">population </w:t>
      </w:r>
      <w:r w:rsidR="00EB3D5C">
        <w:rPr>
          <w:color w:val="000000" w:themeColor="text1"/>
        </w:rPr>
        <w:t xml:space="preserve">including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356B2F">
        <w:rPr>
          <w:color w:val="000000" w:themeColor="text1"/>
        </w:rPr>
        <w:t>Below only community initialization and intra-cellular metabolic allocation are highlighted. More d</w:t>
      </w:r>
      <w:r w:rsidR="004771AC" w:rsidRPr="004E33A3">
        <w:rPr>
          <w:color w:val="000000" w:themeColor="text1"/>
        </w:rPr>
        <w:t xml:space="preserve">etails with respect to structure, </w:t>
      </w:r>
      <w:r w:rsidR="00356B2F">
        <w:rPr>
          <w:color w:val="000000" w:themeColor="text1"/>
        </w:rPr>
        <w:t xml:space="preserve">processes, formula,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are referred to</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formulation establishes a mechanistic connection between osmolyte production and 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lastRenderedPageBreak/>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35869902" w:rsidR="002B2436" w:rsidRPr="00296972" w:rsidRDefault="00F74093" w:rsidP="00C941D8">
      <w:pPr>
        <w:spacing w:line="480" w:lineRule="auto"/>
        <w:jc w:val="both"/>
        <w:rPr>
          <w:color w:val="000000" w:themeColor="text1"/>
        </w:rPr>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substrates</w:t>
      </w:r>
      <w:r w:rsidR="002F72BA">
        <w:rPr>
          <w:color w:val="000000" w:themeColor="text1"/>
        </w:rPr>
        <w:t xml:space="preserve"> </w:t>
      </w:r>
      <w:r w:rsidR="00B816E9">
        <w:rPr>
          <w:color w:val="000000" w:themeColor="text1"/>
        </w:rPr>
        <w:t xml:space="preserve">(see the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 xml:space="preserve">other demographic processes).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 xml:space="preserve">enzyme (and respiration) and </w:t>
      </w:r>
      <w:r w:rsidR="00F46FFC" w:rsidRPr="00474F6E">
        <w:rPr>
          <w:color w:val="000000" w:themeColor="text1"/>
        </w:rPr>
        <w:t xml:space="preserve">osmolyte </w:t>
      </w:r>
      <w:r w:rsidR="00F46FFC" w:rsidRPr="00296972">
        <w:rPr>
          <w:color w:val="000000" w:themeColor="text1"/>
        </w:rPr>
        <w:t>(and respiration</w:t>
      </w:r>
      <w:r w:rsidR="00474F6E">
        <w:rPr>
          <w:color w:val="000000" w:themeColor="text1"/>
        </w:rPr>
        <w:t xml:space="preserve">; </w:t>
      </w:r>
      <w:proofErr w:type="spellStart"/>
      <w:r w:rsidR="00474F6E" w:rsidRPr="00AA07F3">
        <w:rPr>
          <w:b/>
          <w:bCs/>
          <w:color w:val="000000" w:themeColor="text1"/>
        </w:rPr>
        <w:t>Csonka</w:t>
      </w:r>
      <w:proofErr w:type="spellEnd"/>
      <w:r w:rsidR="00474F6E" w:rsidRPr="00AA07F3">
        <w:rPr>
          <w:b/>
          <w:bCs/>
          <w:color w:val="000000" w:themeColor="text1"/>
        </w:rPr>
        <w:t xml:space="preserve"> 1989; </w:t>
      </w:r>
      <w:proofErr w:type="spellStart"/>
      <w:r w:rsidR="00474F6E" w:rsidRPr="00AA07F3">
        <w:rPr>
          <w:b/>
          <w:bCs/>
          <w:color w:val="000000" w:themeColor="text1"/>
        </w:rPr>
        <w:t>Witteveen</w:t>
      </w:r>
      <w:proofErr w:type="spellEnd"/>
      <w:r w:rsidR="00474F6E" w:rsidRPr="00AA07F3">
        <w:rPr>
          <w:b/>
          <w:bCs/>
          <w:color w:val="000000" w:themeColor="text1"/>
        </w:rPr>
        <w:t xml:space="preserve"> and Visser 1995</w:t>
      </w:r>
      <w:r w:rsidR="00F46FFC" w:rsidRPr="00296972">
        <w:rPr>
          <w:color w:val="000000" w:themeColor="text1"/>
        </w:rPr>
        <w:t>)</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1C6074">
        <w:rPr>
          <w:color w:val="000000" w:themeColor="text1"/>
        </w:rPr>
        <w:t xml:space="preserve"> </w:t>
      </w:r>
      <w:r w:rsidR="001C6074" w:rsidRPr="00743732">
        <w:rPr>
          <w:color w:val="000000" w:themeColor="text1"/>
        </w:rPr>
        <w:t>(</w:t>
      </w:r>
      <w:r w:rsidR="001C6074" w:rsidRPr="00743732">
        <w:rPr>
          <w:b/>
          <w:bCs/>
          <w:color w:val="000000" w:themeColor="text1"/>
        </w:rPr>
        <w:t xml:space="preserve">Supporting Fig. </w:t>
      </w:r>
      <w:r w:rsidR="00931AB7">
        <w:rPr>
          <w:b/>
          <w:bCs/>
          <w:color w:val="000000" w:themeColor="text1"/>
        </w:rPr>
        <w:t>1C</w:t>
      </w:r>
      <w:r w:rsidR="001C6074" w:rsidRPr="00743732">
        <w:rPr>
          <w:color w:val="000000" w:themeColor="text1"/>
        </w:rPr>
        <w:t>)</w:t>
      </w:r>
      <w:r w:rsidR="00F43A68" w:rsidRPr="00743732">
        <w:rPr>
          <w:color w:val="000000" w:themeColor="text1"/>
        </w:rPr>
        <w:t>.</w:t>
      </w:r>
      <w:r w:rsidR="00C603D9" w:rsidRPr="00296972">
        <w:rPr>
          <w:color w:val="000000" w:themeColor="text1"/>
        </w:rPr>
        <w:t xml:space="preserve"> The </w:t>
      </w:r>
      <w:r w:rsidR="00AA56E7">
        <w:rPr>
          <w:color w:val="000000" w:themeColor="text1"/>
        </w:rPr>
        <w:t>carbon</w:t>
      </w:r>
      <w:r w:rsidR="00C603D9" w:rsidRPr="00296972">
        <w:rPr>
          <w:color w:val="000000" w:themeColor="text1"/>
        </w:rPr>
        <w:t xml:space="preserve"> left after these processes accumulates toward biomass.</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7F3DD7" w:rsidRPr="00296972">
        <w:rPr>
          <w:color w:val="000000" w:themeColor="text1"/>
        </w:rPr>
        <w:t>without depending on water potential</w:t>
      </w:r>
      <w:r w:rsidR="00852DE5" w:rsidRPr="00296972">
        <w:rPr>
          <w:color w:val="000000" w:themeColor="text1"/>
        </w:rPr>
        <w:t>, accounting for bacterial/fungal cell’s allocation of biomass to keep a water potential balance across cell wall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D5F2C" w:rsidRPr="00296972">
        <w:rPr>
          <w:color w:val="000000" w:themeColor="text1"/>
        </w:rPr>
        <w:t>Arising from metabo</w:t>
      </w:r>
      <w:r w:rsidR="0009185C">
        <w:rPr>
          <w:color w:val="000000" w:themeColor="text1"/>
        </w:rPr>
        <w:t>lic production</w:t>
      </w:r>
      <w:r w:rsidR="001D5F2C" w:rsidRPr="00296972">
        <w:rPr>
          <w:color w:val="000000" w:themeColor="text1"/>
        </w:rPr>
        <w:t xml:space="preserve"> </w:t>
      </w:r>
      <w:r w:rsidR="00425106" w:rsidRPr="00296972">
        <w:rPr>
          <w:color w:val="000000" w:themeColor="text1"/>
        </w:rPr>
        <w:t xml:space="preserve">of </w:t>
      </w:r>
      <w:r w:rsidR="001D5F2C" w:rsidRPr="00296972">
        <w:rPr>
          <w:color w:val="000000" w:themeColor="text1"/>
        </w:rPr>
        <w:t>enzyme</w:t>
      </w:r>
      <w:r w:rsidR="00DA042A" w:rsidRPr="00296972">
        <w:rPr>
          <w:color w:val="000000" w:themeColor="text1"/>
        </w:rPr>
        <w:t xml:space="preserve"> </w:t>
      </w:r>
      <w:r w:rsidR="001D5F2C" w:rsidRPr="00296972">
        <w:rPr>
          <w:color w:val="000000" w:themeColor="text1"/>
        </w:rPr>
        <w:t xml:space="preserve">and osmolyte, </w:t>
      </w:r>
      <w:r w:rsidR="008C23D7" w:rsidRPr="00296972">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57C001BF"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FE12B3" w:rsidRPr="00296972">
        <w:rPr>
          <w:color w:val="000000" w:themeColor="text1"/>
        </w:rPr>
        <w:t>).</w:t>
      </w:r>
      <w:r w:rsidR="00C07CF6" w:rsidRPr="00296972">
        <w:rPr>
          <w:color w:val="000000" w:themeColor="text1"/>
        </w:rPr>
        <w:t xml:space="preserve"> </w:t>
      </w:r>
    </w:p>
    <w:p w14:paraId="5B1320F2" w14:textId="429EBDD4" w:rsidR="007D7DBE" w:rsidRPr="00ED619E" w:rsidRDefault="00FE12B3" w:rsidP="0048256A">
      <w:pPr>
        <w:spacing w:line="480" w:lineRule="auto"/>
        <w:jc w:val="both"/>
        <w:rPr>
          <w:strike/>
          <w:color w:val="000000" w:themeColor="text1"/>
        </w:rPr>
      </w:pPr>
      <w:r w:rsidRPr="00296972">
        <w:rPr>
          <w:color w:val="000000" w:themeColor="text1"/>
        </w:rPr>
        <w:lastRenderedPageBreak/>
        <w:t xml:space="preserve">            </w:t>
      </w:r>
      <w:r w:rsidR="004714C8" w:rsidRPr="00296972">
        <w:rPr>
          <w:color w:val="000000" w:themeColor="text1"/>
        </w:rPr>
        <w:t xml:space="preserve">On top of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 xml:space="preserve">to </w:t>
      </w:r>
      <w:r w:rsidR="00532D1D" w:rsidRPr="00BB78D9">
        <w:rPr>
          <w:color w:val="FF0000"/>
          <w:highlight w:val="yellow"/>
        </w:rPr>
        <w:t>examine drought legacies</w:t>
      </w:r>
      <w:r w:rsidR="007D7DBE">
        <w:rPr>
          <w:color w:val="000000" w:themeColor="text1"/>
        </w:rPr>
        <w:t xml:space="preserve"> (</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across only the dry season </w:t>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is </w:t>
      </w:r>
      <w:r w:rsidR="00B019FE">
        <w:rPr>
          <w:color w:val="000000" w:themeColor="text1"/>
        </w:rPr>
        <w:t>set</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w:t>
      </w:r>
      <w:r w:rsidR="00FF7D6B">
        <w:rPr>
          <w:color w:val="000000" w:themeColor="text1"/>
        </w:rPr>
        <w:t>response over time.</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5DB6C20E"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Pr="00296972">
        <w:rPr>
          <w:color w:val="000000" w:themeColor="text1"/>
        </w:rPr>
        <w:t>:</w:t>
      </w:r>
      <w:r w:rsidR="00EB5B6C" w:rsidRPr="00296972">
        <w:rPr>
          <w:color w:val="000000" w:themeColor="text1"/>
        </w:rPr>
        <w:t xml:space="preserve"> each simulation </w:t>
      </w:r>
      <w:r w:rsidR="00CE4424">
        <w:rPr>
          <w:color w:val="000000" w:themeColor="text1"/>
        </w:rPr>
        <w:t>was run</w:t>
      </w:r>
      <w:r w:rsidR="00EB5B6C" w:rsidRPr="00296972">
        <w:rPr>
          <w:color w:val="000000" w:themeColor="text1"/>
        </w:rPr>
        <w:t xml:space="preserve"> for </w:t>
      </w:r>
      <w:r w:rsidR="00FC777F">
        <w:rPr>
          <w:color w:val="000000" w:themeColor="text1"/>
        </w:rPr>
        <w:t>10</w:t>
      </w:r>
      <w:r w:rsidR="00EB5B6C" w:rsidRPr="00296972">
        <w:rPr>
          <w:color w:val="000000" w:themeColor="text1"/>
        </w:rPr>
        <w:t xml:space="preserve"> years</w:t>
      </w:r>
      <w:r w:rsidR="00201E10">
        <w:rPr>
          <w:color w:val="000000" w:themeColor="text1"/>
        </w:rPr>
        <w:t xml:space="preserve"> at a daily time step after establishing an initial microbial community on the spatial grid</w:t>
      </w:r>
      <w:r w:rsidR="008A1ACC">
        <w:rPr>
          <w:color w:val="000000" w:themeColor="text1"/>
        </w:rPr>
        <w:t xml:space="preserve"> with homogeneously distributed substrates</w:t>
      </w:r>
      <w:r w:rsidR="00EB5B6C" w:rsidRPr="00296972">
        <w:rPr>
          <w:color w:val="000000" w:themeColor="text1"/>
        </w:rPr>
        <w:t xml:space="preserve">, and in each new year substrates,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configurations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296972">
        <w:rPr>
          <w:color w:val="000000" w:themeColor="text1"/>
        </w:rPr>
        <w:t>except for the microbial community.</w:t>
      </w:r>
      <w:r w:rsidR="00EB5B6C" w:rsidRPr="00296972">
        <w:rPr>
          <w:color w:val="000000" w:themeColor="text1"/>
        </w:rPr>
        <w:t xml:space="preserve"> </w:t>
      </w:r>
      <w:r w:rsidR="00CA48C4">
        <w:rPr>
          <w:color w:val="000000" w:themeColor="text1"/>
        </w:rPr>
        <w:t>For the default mode,</w:t>
      </w:r>
      <w:r w:rsidR="00EB5B6C" w:rsidRPr="00296972">
        <w:rPr>
          <w:color w:val="000000" w:themeColor="text1"/>
        </w:rPr>
        <w:t xml:space="preserve"> microbial community on the spatial grid</w:t>
      </w:r>
      <w:r w:rsidR="00DE4E95" w:rsidRPr="00296972">
        <w:rPr>
          <w:color w:val="000000" w:themeColor="text1"/>
        </w:rPr>
        <w:t xml:space="preserve"> in each new year</w:t>
      </w:r>
      <w:r w:rsidR="00EB5B6C" w:rsidRPr="00296972">
        <w:rPr>
          <w:color w:val="000000" w:themeColor="text1"/>
        </w:rPr>
        <w:t xml:space="preserve"> </w:t>
      </w:r>
      <w:r w:rsidR="006156DC">
        <w:rPr>
          <w:color w:val="000000" w:themeColor="text1"/>
        </w:rPr>
        <w:t>was</w:t>
      </w:r>
      <w:r w:rsidR="00EB5B6C" w:rsidRPr="00296972">
        <w:rPr>
          <w:color w:val="000000" w:themeColor="text1"/>
        </w:rPr>
        <w:t xml:space="preserve"> randomly </w:t>
      </w:r>
      <w:r w:rsidR="00B842FB">
        <w:rPr>
          <w:color w:val="000000" w:themeColor="text1"/>
        </w:rPr>
        <w:t>reinitialized</w:t>
      </w:r>
      <w:r w:rsidR="008943AD" w:rsidRPr="00296972">
        <w:rPr>
          <w:color w:val="000000" w:themeColor="text1"/>
        </w:rPr>
        <w:t xml:space="preserve"> </w:t>
      </w:r>
      <w:r w:rsidR="00DF2885" w:rsidRPr="00296972">
        <w:rPr>
          <w:color w:val="000000" w:themeColor="text1"/>
        </w:rPr>
        <w:t>based on</w:t>
      </w:r>
      <w:r w:rsidR="00EB5B6C" w:rsidRPr="00296972">
        <w:rPr>
          <w:color w:val="000000" w:themeColor="text1"/>
        </w:rPr>
        <w:t xml:space="preserve"> frequency of each taxon on </w:t>
      </w:r>
      <w:r w:rsidR="00DF2885" w:rsidRPr="00296972">
        <w:rPr>
          <w:color w:val="000000" w:themeColor="text1"/>
        </w:rPr>
        <w:t xml:space="preserve">the grid </w:t>
      </w:r>
      <w:r w:rsidR="00332F8E" w:rsidRPr="00296972">
        <w:rPr>
          <w:color w:val="000000" w:themeColor="text1"/>
        </w:rPr>
        <w:t>in</w:t>
      </w:r>
      <w:r w:rsidR="00DF2885" w:rsidRPr="00296972">
        <w:rPr>
          <w:color w:val="000000" w:themeColor="text1"/>
        </w:rPr>
        <w:t xml:space="preserve"> the 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DF2885" w:rsidRPr="00296972">
        <w:rPr>
          <w:color w:val="000000" w:themeColor="text1"/>
        </w:rPr>
        <w:t>.</w:t>
      </w:r>
      <w:r w:rsidR="00332F8E" w:rsidRPr="00296972">
        <w:rPr>
          <w:color w:val="000000" w:themeColor="text1"/>
        </w:rPr>
        <w:t xml:space="preserve"> </w:t>
      </w:r>
      <w:r w:rsidR="00201E10">
        <w:rPr>
          <w:color w:val="000000" w:themeColor="text1"/>
        </w:rPr>
        <w:t>In</w:t>
      </w:r>
      <w:r w:rsidR="00CA48C4">
        <w:rPr>
          <w:color w:val="000000" w:themeColor="text1"/>
        </w:rPr>
        <w:t xml:space="preserve"> contrast, in the dispersal mode </w:t>
      </w:r>
      <w:r w:rsidR="00DF2885" w:rsidRPr="00296972">
        <w:rPr>
          <w:color w:val="000000" w:themeColor="text1"/>
        </w:rPr>
        <w:t xml:space="preserve">the </w:t>
      </w:r>
      <w:commentRangeStart w:id="14"/>
      <w:r w:rsidR="00DF2885" w:rsidRPr="00296972">
        <w:rPr>
          <w:color w:val="000000" w:themeColor="text1"/>
        </w:rPr>
        <w:t xml:space="preserve">frequency </w:t>
      </w:r>
      <w:r w:rsidR="00201E10">
        <w:rPr>
          <w:color w:val="000000" w:themeColor="text1"/>
        </w:rPr>
        <w:t>was</w:t>
      </w:r>
      <w:r w:rsidR="00DF2885" w:rsidRPr="00296972">
        <w:rPr>
          <w:color w:val="000000" w:themeColor="text1"/>
        </w:rPr>
        <w:t xml:space="preserve"> based on cumulative biomass</w:t>
      </w:r>
      <w:r w:rsidR="003D61E8" w:rsidRPr="00296972">
        <w:rPr>
          <w:color w:val="000000" w:themeColor="text1"/>
        </w:rPr>
        <w:t xml:space="preserve"> of each taxon</w:t>
      </w:r>
      <w:r w:rsidR="00DF2885" w:rsidRPr="00296972">
        <w:rPr>
          <w:color w:val="000000" w:themeColor="text1"/>
        </w:rPr>
        <w:t xml:space="preserve"> across the</w:t>
      </w:r>
      <w:r w:rsidR="003D61E8" w:rsidRPr="00296972">
        <w:rPr>
          <w:color w:val="000000" w:themeColor="text1"/>
        </w:rPr>
        <w:t xml:space="preserve"> previous whole year</w:t>
      </w:r>
      <w:r w:rsidR="00FE7625">
        <w:rPr>
          <w:color w:val="000000" w:themeColor="text1"/>
        </w:rPr>
        <w:t xml:space="preserve"> </w:t>
      </w:r>
      <w:commentRangeEnd w:id="14"/>
      <w:r w:rsidR="00FF7D6B">
        <w:rPr>
          <w:rStyle w:val="CommentReference"/>
          <w:rFonts w:asciiTheme="minorHAnsi" w:eastAsiaTheme="minorEastAsia" w:hAnsiTheme="minorHAnsi" w:cstheme="minorBidi"/>
        </w:rPr>
        <w:commentReference w:id="14"/>
      </w:r>
      <w:r w:rsidR="00FE7625">
        <w:rPr>
          <w:color w:val="000000" w:themeColor="text1"/>
        </w:rPr>
        <w:t>(</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CA48C4">
        <w:rPr>
          <w:color w:val="000000" w:themeColor="text1"/>
        </w:rPr>
        <w:t xml:space="preserve">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mode) for </w:t>
      </w:r>
      <w:r w:rsidR="00890A6B" w:rsidRPr="00877C55">
        <w:rPr>
          <w:color w:val="000000" w:themeColor="text1"/>
        </w:rPr>
        <w:t>40 times with 40 different seeds</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7871A9B3" w14:textId="51A4775D" w:rsidR="00D160FB"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xml:space="preserve">, unless </w:t>
      </w:r>
      <w:r w:rsidR="00BF7EB6">
        <w:rPr>
          <w:color w:val="000000" w:themeColor="text1"/>
        </w:rPr>
        <w:t>indicated</w:t>
      </w:r>
      <w:r w:rsidR="00BF7EB6" w:rsidRPr="00877C55">
        <w:rPr>
          <w:color w:val="000000" w:themeColor="text1"/>
        </w:rPr>
        <w:t xml:space="preserve"> </w:t>
      </w:r>
      <w:r w:rsidR="00FD3149" w:rsidRPr="00877C55">
        <w:rPr>
          <w:color w:val="000000" w:themeColor="text1"/>
        </w:rPr>
        <w:t>otherwise, were analyses of such an ensemble of 40 runs</w:t>
      </w:r>
      <w:r w:rsidR="00C9134A">
        <w:rPr>
          <w:color w:val="000000" w:themeColor="text1"/>
        </w:rPr>
        <w:t xml:space="preserve"> for each of the five scenarios (</w:t>
      </w:r>
      <w:r w:rsidR="00EE04E2">
        <w:rPr>
          <w:color w:val="000000" w:themeColor="text1"/>
        </w:rPr>
        <w:t>5</w:t>
      </w:r>
      <w:r w:rsidR="00C3590D">
        <w:rPr>
          <w:color w:val="000000" w:themeColor="text1"/>
        </w:rPr>
        <w:sym w:font="Symbol" w:char="F0B4"/>
      </w:r>
      <w:r w:rsidR="00EE04E2">
        <w:rPr>
          <w:color w:val="000000" w:themeColor="text1"/>
        </w:rPr>
        <w:t xml:space="preserve">40 = </w:t>
      </w:r>
      <w:r w:rsidR="00C9134A">
        <w:rPr>
          <w:color w:val="000000" w:themeColor="text1"/>
        </w:rPr>
        <w:t>200 runs in total)</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w:t>
      </w:r>
      <w:r w:rsidR="00EF2B62">
        <w:rPr>
          <w:color w:val="000000" w:themeColor="text1"/>
        </w:rPr>
        <w:lastRenderedPageBreak/>
        <w:t xml:space="preserve">tolerance), time-series of taxon-specific biomass, and </w:t>
      </w:r>
      <w:r w:rsidR="00BD6510">
        <w:rPr>
          <w:color w:val="000000" w:themeColor="text1"/>
        </w:rPr>
        <w:t xml:space="preserve">time-series of </w:t>
      </w:r>
      <w:r w:rsidR="00EF2B62">
        <w:rPr>
          <w:color w:val="000000" w:themeColor="text1"/>
        </w:rPr>
        <w:t>community-level carbon allocation (enzymes, osmolytes, and yield)</w:t>
      </w:r>
      <w:r w:rsidR="00DC2735">
        <w:rPr>
          <w:color w:val="000000" w:themeColor="text1"/>
        </w:rPr>
        <w:t>, as well as</w:t>
      </w:r>
      <w:r w:rsidR="00BD6510">
        <w:rPr>
          <w:color w:val="000000" w:themeColor="text1"/>
        </w:rPr>
        <w:t xml:space="preserve"> 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of the cases except for </w:t>
      </w:r>
      <w:r w:rsidR="00EB5F96" w:rsidRPr="00EC68B0">
        <w:rPr>
          <w:color w:val="000000" w:themeColor="text1"/>
        </w:rPr>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3B4EFFBE" w14:textId="77777777" w:rsidR="00BD6510" w:rsidRDefault="00BD6510" w:rsidP="00B94542">
      <w:pPr>
        <w:spacing w:line="480" w:lineRule="auto"/>
        <w:jc w:val="both"/>
        <w:rPr>
          <w:color w:val="000000" w:themeColor="text1"/>
        </w:rPr>
      </w:pPr>
    </w:p>
    <w:p w14:paraId="5B492782" w14:textId="29A370E4" w:rsidR="00B9032C" w:rsidRDefault="00C74839" w:rsidP="00C941D8">
      <w:pPr>
        <w:spacing w:line="480" w:lineRule="auto"/>
        <w:jc w:val="both"/>
        <w:rPr>
          <w:color w:val="000000" w:themeColor="text1"/>
        </w:rPr>
      </w:pPr>
      <w:r>
        <w:rPr>
          <w:noProof/>
          <w:color w:val="000000" w:themeColor="text1"/>
        </w:rPr>
        <w:drawing>
          <wp:inline distT="0" distB="0" distL="0" distR="0" wp14:anchorId="7E2EAA79" wp14:editId="76A87F1A">
            <wp:extent cx="5943600" cy="5287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munity_dynamic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commentRangeStart w:id="15"/>
      <w:r w:rsidRPr="0061257B">
        <w:rPr>
          <w:b/>
          <w:bCs/>
          <w:color w:val="000000" w:themeColor="text1"/>
        </w:rPr>
        <w:lastRenderedPageBreak/>
        <w:t>Fig.</w:t>
      </w:r>
      <w:r w:rsidR="007529C5">
        <w:rPr>
          <w:b/>
          <w:bCs/>
          <w:color w:val="000000" w:themeColor="text1"/>
        </w:rPr>
        <w:t>1</w:t>
      </w:r>
      <w:r>
        <w:rPr>
          <w:b/>
          <w:bCs/>
          <w:color w:val="000000" w:themeColor="text1"/>
        </w:rPr>
        <w:t xml:space="preserve">. </w:t>
      </w:r>
      <w:commentRangeEnd w:id="15"/>
      <w:r w:rsidR="0016153B">
        <w:rPr>
          <w:rStyle w:val="CommentReference"/>
          <w:rFonts w:asciiTheme="minorHAnsi" w:eastAsiaTheme="minorEastAsia" w:hAnsiTheme="minorHAnsi" w:cstheme="minorBidi"/>
        </w:rPr>
        <w:commentReference w:id="15"/>
      </w:r>
      <w:r>
        <w:rPr>
          <w:b/>
          <w:bCs/>
          <w:color w:val="000000" w:themeColor="text1"/>
        </w:rPr>
        <w:t xml:space="preserve">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46A945CC" w14:textId="77777777" w:rsidR="002E4DC8" w:rsidRPr="00296972" w:rsidRDefault="002E4DC8"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3963AE19" w14:textId="0FCD3725" w:rsidR="001E02AD" w:rsidRPr="002276B4" w:rsidRDefault="00014947" w:rsidP="00FB0AD1">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xml:space="preserve">) and drought tolerance increase across the dry season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2835AA0E" w14:textId="030A14D5" w:rsidR="006A3AC6" w:rsidRDefault="006A3AC6" w:rsidP="00C941D8">
      <w:pPr>
        <w:spacing w:line="480" w:lineRule="auto"/>
        <w:jc w:val="both"/>
        <w:rPr>
          <w:color w:val="000000" w:themeColor="text1"/>
        </w:rPr>
      </w:pPr>
    </w:p>
    <w:p w14:paraId="37210237" w14:textId="377D1506" w:rsidR="008750F2" w:rsidRDefault="003122F5" w:rsidP="008750F2">
      <w:pPr>
        <w:spacing w:line="480" w:lineRule="auto"/>
        <w:jc w:val="both"/>
        <w:rPr>
          <w:b/>
          <w:bCs/>
          <w:color w:val="000000" w:themeColor="text1"/>
        </w:rPr>
      </w:pPr>
      <w:r>
        <w:rPr>
          <w:b/>
          <w:bCs/>
          <w:noProof/>
          <w:color w:val="000000" w:themeColor="text1"/>
        </w:rPr>
        <w:drawing>
          <wp:inline distT="0" distB="0" distL="0" distR="0" wp14:anchorId="549C6883" wp14:editId="25F55CFA">
            <wp:extent cx="5943600" cy="4651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_trai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085EBE91" w14:textId="56F77A8E" w:rsidR="008750F2" w:rsidRPr="000E0310" w:rsidRDefault="008750F2" w:rsidP="008750F2">
      <w:pPr>
        <w:spacing w:line="480" w:lineRule="auto"/>
        <w:jc w:val="both"/>
        <w:rPr>
          <w:color w:val="000000" w:themeColor="text1"/>
        </w:rPr>
      </w:pPr>
      <w:commentRangeStart w:id="16"/>
      <w:r w:rsidRPr="0061257B">
        <w:rPr>
          <w:b/>
          <w:bCs/>
          <w:color w:val="000000" w:themeColor="text1"/>
        </w:rPr>
        <w:t>Fig.</w:t>
      </w:r>
      <w:r>
        <w:rPr>
          <w:b/>
          <w:bCs/>
          <w:color w:val="000000" w:themeColor="text1"/>
        </w:rPr>
        <w:t xml:space="preserve">2 </w:t>
      </w:r>
      <w:commentRangeEnd w:id="16"/>
      <w:r w:rsidR="00BF7EB6">
        <w:rPr>
          <w:rStyle w:val="CommentReference"/>
          <w:rFonts w:asciiTheme="minorHAnsi" w:eastAsiaTheme="minorEastAsia" w:hAnsiTheme="minorHAnsi" w:cstheme="minorBidi"/>
        </w:rPr>
        <w:commentReference w:id="16"/>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bands are means and confidence intervals (95%)</w:t>
      </w:r>
      <w:r>
        <w:rPr>
          <w:color w:val="000000" w:themeColor="text1"/>
        </w:rPr>
        <w:t xml:space="preserve"> based on 40 runs</w:t>
      </w:r>
      <w:r w:rsidR="00D80C8F">
        <w:rPr>
          <w:color w:val="000000" w:themeColor="text1"/>
        </w:rPr>
        <w:t xml:space="preserve"> of each of the 5 scenarios.</w:t>
      </w:r>
    </w:p>
    <w:p w14:paraId="34CDE57A" w14:textId="23DFB0B7" w:rsidR="008750F2" w:rsidRDefault="008750F2" w:rsidP="00C941D8">
      <w:pPr>
        <w:spacing w:line="480" w:lineRule="auto"/>
        <w:jc w:val="both"/>
        <w:rPr>
          <w:color w:val="000000" w:themeColor="text1"/>
        </w:rPr>
      </w:pPr>
    </w:p>
    <w:p w14:paraId="578B2A2E" w14:textId="10621DA2" w:rsidR="006E3238" w:rsidRDefault="006E3238" w:rsidP="00C941D8">
      <w:pPr>
        <w:spacing w:line="480" w:lineRule="auto"/>
        <w:jc w:val="both"/>
        <w:rPr>
          <w:color w:val="000000" w:themeColor="text1"/>
        </w:rPr>
      </w:pPr>
    </w:p>
    <w:p w14:paraId="2D2C907A" w14:textId="77777777" w:rsidR="006E3238" w:rsidRPr="00296972" w:rsidRDefault="006E3238"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lastRenderedPageBreak/>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2C09FA84"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del w:id="17" w:author="Steven Allison" w:date="2020-06-09T13:37:00Z">
        <w:r w:rsidR="001C7178" w:rsidDel="00BF7EB6">
          <w:rPr>
            <w:color w:val="000000" w:themeColor="text1"/>
          </w:rPr>
          <w:delText>,</w:delText>
        </w:r>
      </w:del>
      <w:r w:rsidR="001C7178">
        <w:rPr>
          <w:color w:val="000000" w:themeColor="text1"/>
        </w:rPr>
        <w:t xml:space="preserve"> </w:t>
      </w:r>
      <w:del w:id="18" w:author="Steven Allison" w:date="2020-06-09T13:37:00Z">
        <w:r w:rsidR="001C7178" w:rsidDel="00BF7EB6">
          <w:rPr>
            <w:color w:val="000000" w:themeColor="text1"/>
          </w:rPr>
          <w:delText>forming</w:delText>
        </w:r>
        <w:r w:rsidR="008C3A42" w:rsidDel="00BF7EB6">
          <w:rPr>
            <w:color w:val="000000" w:themeColor="text1"/>
          </w:rPr>
          <w:delText xml:space="preserve"> </w:delText>
        </w:r>
        <w:r w:rsidR="005F6420" w:rsidRPr="00B24D31" w:rsidDel="00BF7EB6">
          <w:rPr>
            <w:color w:val="000000" w:themeColor="text1"/>
          </w:rPr>
          <w:delText xml:space="preserve">new </w:delText>
        </w:r>
        <w:r w:rsidR="00B326AB" w:rsidDel="00BF7EB6">
          <w:rPr>
            <w:color w:val="000000" w:themeColor="text1"/>
          </w:rPr>
          <w:delText xml:space="preserve">alternative </w:delText>
        </w:r>
        <w:r w:rsidR="005F6420" w:rsidRPr="00B24D31" w:rsidDel="00BF7EB6">
          <w:rPr>
            <w:color w:val="000000" w:themeColor="text1"/>
          </w:rPr>
          <w:delText>stable communities</w:delText>
        </w:r>
        <w:r w:rsidR="00A5366E" w:rsidRPr="00B24D31" w:rsidDel="00BF7EB6">
          <w:rPr>
            <w:color w:val="000000" w:themeColor="text1"/>
          </w:rPr>
          <w:delText xml:space="preserve"> </w:delText>
        </w:r>
      </w:del>
      <w:r w:rsidR="00A5366E" w:rsidRPr="00B24D31">
        <w:rPr>
          <w:color w:val="000000" w:themeColor="text1"/>
        </w:rPr>
        <w:t>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w:t>
      </w:r>
      <w:commentRangeStart w:id="19"/>
      <w:r w:rsidR="00817054">
        <w:rPr>
          <w:color w:val="000000" w:themeColor="text1"/>
        </w:rPr>
        <w:t xml:space="preserve">65–85%, </w:t>
      </w:r>
      <w:commentRangeEnd w:id="19"/>
      <w:r w:rsidR="00BF7EB6">
        <w:rPr>
          <w:rStyle w:val="CommentReference"/>
          <w:rFonts w:asciiTheme="minorHAnsi" w:eastAsiaTheme="minorEastAsia" w:hAnsiTheme="minorHAnsi" w:cstheme="minorBidi"/>
        </w:rPr>
        <w:commentReference w:id="19"/>
      </w:r>
      <w:r w:rsidR="00817054">
        <w:rPr>
          <w:color w:val="000000" w:themeColor="text1"/>
        </w:rPr>
        <w:t xml:space="preserve">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704D326C" w:rsidR="00FD62FA" w:rsidRDefault="00512B2F" w:rsidP="006E3238">
      <w:pPr>
        <w:spacing w:line="480" w:lineRule="auto"/>
        <w:jc w:val="both"/>
        <w:rPr>
          <w:color w:val="000000" w:themeColor="text1"/>
        </w:rPr>
      </w:pPr>
      <w:r>
        <w:rPr>
          <w:noProof/>
          <w:color w:val="000000" w:themeColor="text1"/>
        </w:rPr>
        <w:lastRenderedPageBreak/>
        <w:drawing>
          <wp:inline distT="0" distB="0" distL="0" distR="0" wp14:anchorId="5C943C23" wp14:editId="78B3FB81">
            <wp:extent cx="5943600" cy="5770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nar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14:paraId="044E5EA5" w14:textId="415E3430" w:rsidR="006E3238" w:rsidRPr="0077363C" w:rsidRDefault="006E3238" w:rsidP="006E3238">
      <w:pPr>
        <w:spacing w:line="480" w:lineRule="auto"/>
        <w:jc w:val="both"/>
        <w:rPr>
          <w:color w:val="000000" w:themeColor="text1"/>
        </w:rPr>
      </w:pPr>
      <w:commentRangeStart w:id="20"/>
      <w:commentRangeStart w:id="21"/>
      <w:r w:rsidRPr="008C6776">
        <w:rPr>
          <w:b/>
          <w:bCs/>
          <w:color w:val="000000" w:themeColor="text1"/>
        </w:rPr>
        <w:t>Fig.</w:t>
      </w:r>
      <w:r w:rsidR="00557BFD">
        <w:rPr>
          <w:b/>
          <w:bCs/>
          <w:color w:val="000000" w:themeColor="text1"/>
        </w:rPr>
        <w:t xml:space="preserve"> </w:t>
      </w:r>
      <w:r>
        <w:rPr>
          <w:b/>
          <w:bCs/>
          <w:color w:val="000000" w:themeColor="text1"/>
        </w:rPr>
        <w:t>3</w:t>
      </w:r>
      <w:commentRangeEnd w:id="20"/>
      <w:r w:rsidR="00900B92">
        <w:rPr>
          <w:rStyle w:val="CommentReference"/>
          <w:rFonts w:asciiTheme="minorHAnsi" w:eastAsiaTheme="minorEastAsia" w:hAnsiTheme="minorHAnsi" w:cstheme="minorBidi"/>
        </w:rPr>
        <w:commentReference w:id="20"/>
      </w:r>
      <w:commentRangeEnd w:id="21"/>
      <w:r w:rsidR="00BF7EB6">
        <w:rPr>
          <w:rStyle w:val="CommentReference"/>
          <w:rFonts w:asciiTheme="minorHAnsi" w:eastAsiaTheme="minorEastAsia" w:hAnsiTheme="minorHAnsi" w:cstheme="minorBidi"/>
        </w:rPr>
        <w:commentReference w:id="21"/>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r w:rsidR="005B538D" w:rsidRPr="00AA70DE">
        <w:rPr>
          <w:color w:val="000000" w:themeColor="text1"/>
        </w:rPr>
        <w:t xml:space="preserve">The </w:t>
      </w:r>
      <w:r w:rsidR="00665936" w:rsidRPr="00AA70DE">
        <w:rPr>
          <w:color w:val="000000" w:themeColor="text1"/>
        </w:rPr>
        <w:t xml:space="preserve">Y, </w:t>
      </w:r>
      <w:r w:rsidR="00512B2F" w:rsidRPr="00AA70DE">
        <w:rPr>
          <w:color w:val="000000" w:themeColor="text1"/>
        </w:rPr>
        <w:t>A</w:t>
      </w:r>
      <w:r w:rsidR="006421C0" w:rsidRPr="00AA70DE">
        <w:rPr>
          <w:color w:val="000000" w:themeColor="text1"/>
        </w:rPr>
        <w:t xml:space="preserve">, and </w:t>
      </w:r>
      <w:r w:rsidR="00512B2F" w:rsidRPr="00AA70DE">
        <w:rPr>
          <w:color w:val="000000" w:themeColor="text1"/>
        </w:rPr>
        <w:t xml:space="preserve">S </w:t>
      </w:r>
      <w:r w:rsidR="00665936" w:rsidRPr="00AA70DE">
        <w:rPr>
          <w:color w:val="000000" w:themeColor="text1"/>
        </w:rPr>
        <w:t xml:space="preserve">(based on the Y-A-S framework)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r>
        <w:rPr>
          <w:color w:val="000000" w:themeColor="text1"/>
        </w:rPr>
        <w:t xml:space="preserve">Besides the ambient </w:t>
      </w:r>
      <w:r w:rsidR="003D5894">
        <w:rPr>
          <w:color w:val="000000" w:themeColor="text1"/>
        </w:rPr>
        <w:t>cases</w:t>
      </w:r>
      <w:r w:rsidR="0077363C">
        <w:rPr>
          <w:color w:val="000000" w:themeColor="text1"/>
        </w:rPr>
        <w:t xml:space="preserve"> in</w:t>
      </w:r>
      <w:r>
        <w:rPr>
          <w:color w:val="000000" w:themeColor="text1"/>
        </w:rPr>
        <w:t xml:space="preserve"> default and dispersal mode </w:t>
      </w:r>
      <w:r>
        <w:rPr>
          <w:color w:val="000000" w:themeColor="text1"/>
        </w:rPr>
        <w:lastRenderedPageBreak/>
        <w:t>illustrat</w:t>
      </w:r>
      <w:r w:rsidR="003D5894">
        <w:rPr>
          <w:color w:val="000000" w:themeColor="text1"/>
        </w:rPr>
        <w:t>ing</w:t>
      </w:r>
      <w:r>
        <w:rPr>
          <w:color w:val="000000" w:themeColor="text1"/>
        </w:rPr>
        <w:t xml:space="preserve"> </w:t>
      </w:r>
      <w:r w:rsidR="001C5F01">
        <w:rPr>
          <w:color w:val="000000" w:themeColor="text1"/>
        </w:rPr>
        <w:t xml:space="preserve">the </w:t>
      </w:r>
      <w:r>
        <w:rPr>
          <w:color w:val="000000" w:themeColor="text1"/>
        </w:rPr>
        <w:t xml:space="preserve">whole season, </w:t>
      </w:r>
      <w:r w:rsidR="001C5F01">
        <w:rPr>
          <w:color w:val="000000" w:themeColor="text1"/>
        </w:rPr>
        <w:t>moderate and severe</w:t>
      </w:r>
      <w:r>
        <w:rPr>
          <w:color w:val="000000" w:themeColor="text1"/>
        </w:rPr>
        <w:t xml:space="preserve"> scenarios </w:t>
      </w:r>
      <w:r w:rsidR="001C5F01">
        <w:rPr>
          <w:color w:val="000000" w:themeColor="text1"/>
        </w:rPr>
        <w:t>were</w:t>
      </w:r>
      <w:r>
        <w:rPr>
          <w:color w:val="000000" w:themeColor="text1"/>
        </w:rPr>
        <w:t xml:space="preserve"> only shown </w:t>
      </w:r>
      <w:r w:rsidR="00557BFD">
        <w:rPr>
          <w:color w:val="000000" w:themeColor="text1"/>
        </w:rPr>
        <w:t>during the</w:t>
      </w:r>
      <w:r>
        <w:rPr>
          <w:color w:val="000000" w:themeColor="text1"/>
        </w:rPr>
        <w:t xml:space="preserve"> dry season.</w:t>
      </w:r>
      <w:r w:rsidR="0077363C">
        <w:rPr>
          <w:color w:val="000000" w:themeColor="text1"/>
        </w:rPr>
        <w:t xml:space="preserve"> See </w:t>
      </w:r>
      <w:r w:rsidR="0077363C" w:rsidRPr="0077363C">
        <w:rPr>
          <w:b/>
          <w:bCs/>
          <w:color w:val="000000" w:themeColor="text1"/>
        </w:rPr>
        <w:t>Supporting Fig. 2C</w:t>
      </w:r>
      <w:r w:rsidR="0077363C">
        <w:rPr>
          <w:b/>
          <w:bCs/>
          <w:color w:val="000000" w:themeColor="text1"/>
        </w:rPr>
        <w:t xml:space="preserve"> </w:t>
      </w:r>
      <w:r w:rsidR="0077363C" w:rsidRPr="0077363C">
        <w:rPr>
          <w:color w:val="000000" w:themeColor="text1"/>
        </w:rPr>
        <w:t xml:space="preserve">for </w:t>
      </w:r>
      <w:r w:rsidR="0077363C">
        <w:rPr>
          <w:color w:val="000000" w:themeColor="text1"/>
        </w:rPr>
        <w:t>calculations of enzymes, osmolytes, and yield.</w:t>
      </w:r>
    </w:p>
    <w:p w14:paraId="61C4DEB6" w14:textId="77777777" w:rsidR="006E3238" w:rsidRPr="000420B5" w:rsidRDefault="006E3238" w:rsidP="00C941D8">
      <w:pPr>
        <w:spacing w:line="480" w:lineRule="auto"/>
        <w:jc w:val="both"/>
        <w:rPr>
          <w:color w:val="000000" w:themeColor="text1"/>
          <w:highlight w:val="yellow"/>
        </w:rPr>
      </w:pPr>
    </w:p>
    <w:p w14:paraId="5245C211" w14:textId="4CA80D93" w:rsidR="004943CB" w:rsidRPr="006A3AC6" w:rsidRDefault="00BC7A8D" w:rsidP="00CF5B54">
      <w:pPr>
        <w:spacing w:line="480" w:lineRule="auto"/>
        <w:jc w:val="both"/>
        <w:rPr>
          <w:color w:val="000000" w:themeColor="text1"/>
        </w:rPr>
      </w:pPr>
      <w:r w:rsidRPr="00296972">
        <w:rPr>
          <w:color w:val="000000" w:themeColor="text1"/>
        </w:rPr>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 xml:space="preserve">after 2 years (year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commentRangeStart w:id="22"/>
      <w:commentRangeStart w:id="23"/>
      <w:r w:rsidR="00557BFD">
        <w:rPr>
          <w:color w:val="000000" w:themeColor="text1"/>
        </w:rPr>
        <w:t>year 9</w:t>
      </w:r>
      <w:commentRangeEnd w:id="22"/>
      <w:r w:rsidR="00557BFD">
        <w:rPr>
          <w:rStyle w:val="CommentReference"/>
          <w:rFonts w:asciiTheme="minorHAnsi" w:eastAsiaTheme="minorEastAsia" w:hAnsiTheme="minorHAnsi" w:cstheme="minorBidi"/>
        </w:rPr>
        <w:commentReference w:id="22"/>
      </w:r>
      <w:commentRangeEnd w:id="23"/>
      <w:r w:rsidR="00AA70DE">
        <w:rPr>
          <w:rStyle w:val="CommentReference"/>
          <w:rFonts w:asciiTheme="minorHAnsi" w:eastAsiaTheme="minorEastAsia" w:hAnsiTheme="minorHAnsi" w:cstheme="minorBidi"/>
        </w:rPr>
        <w:commentReference w:id="23"/>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25102D2"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re means and confidence intervals (95%)</w:t>
      </w:r>
      <w:r>
        <w:rPr>
          <w:color w:val="000000" w:themeColor="text1"/>
        </w:rPr>
        <w:t xml:space="preserve">, respectively, based on 40 runs </w:t>
      </w:r>
      <w:r w:rsidR="00864AC0">
        <w:rPr>
          <w:color w:val="000000" w:themeColor="text1"/>
        </w:rPr>
        <w:t xml:space="preserve">for </w:t>
      </w:r>
      <w:r>
        <w:rPr>
          <w:color w:val="000000" w:themeColor="text1"/>
        </w:rPr>
        <w:t xml:space="preserve">each of </w:t>
      </w:r>
      <w:r w:rsidR="00BF73D2">
        <w:rPr>
          <w:color w:val="000000" w:themeColor="text1"/>
        </w:rPr>
        <w:t>the five</w:t>
      </w:r>
      <w:r>
        <w:rPr>
          <w:color w:val="000000" w:themeColor="text1"/>
        </w:rPr>
        <w:t xml:space="preserve"> scenarios.</w:t>
      </w:r>
      <w:r w:rsidR="00D14C07">
        <w:rPr>
          <w:color w:val="000000" w:themeColor="text1"/>
        </w:rPr>
        <w:t xml:space="preserve"> See </w:t>
      </w:r>
      <w:r w:rsidR="00D14C07" w:rsidRPr="00D14C07">
        <w:rPr>
          <w:b/>
          <w:bCs/>
          <w:color w:val="000000" w:themeColor="text1"/>
        </w:rPr>
        <w:t>Supporting Fig. 5</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p>
    <w:p w14:paraId="23F9D8A4" w14:textId="5C7ABDE4" w:rsidR="00331A46" w:rsidRDefault="003F5145" w:rsidP="00C941D8">
      <w:pPr>
        <w:spacing w:line="480" w:lineRule="auto"/>
        <w:jc w:val="both"/>
        <w:rPr>
          <w:color w:val="000000" w:themeColor="text1"/>
        </w:rPr>
      </w:pPr>
      <w:r w:rsidRPr="00296972">
        <w:rPr>
          <w:color w:val="000000" w:themeColor="text1"/>
        </w:rPr>
        <w:t xml:space="preserve">            </w:t>
      </w:r>
      <w:commentRangeStart w:id="24"/>
      <w:r w:rsidR="001F1DC8">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realized</w:t>
      </w:r>
      <w:r w:rsidR="00E35456">
        <w:rPr>
          <w:color w:val="000000" w:themeColor="text1"/>
        </w:rPr>
        <w:t xml:space="preserve"> </w:t>
      </w:r>
      <w:r w:rsidR="001F1DC8">
        <w:rPr>
          <w:color w:val="000000" w:themeColor="text1"/>
        </w:rPr>
        <w:t xml:space="preserve">under the severe scenario </w:t>
      </w:r>
      <w:r w:rsidR="00352E7D">
        <w:rPr>
          <w:color w:val="000000" w:themeColor="text1"/>
        </w:rPr>
        <w:t xml:space="preserve">saw </w:t>
      </w:r>
      <w:r w:rsidR="001F1DC8">
        <w:rPr>
          <w:color w:val="000000" w:themeColor="text1"/>
        </w:rPr>
        <w:t xml:space="preserve">both </w:t>
      </w:r>
      <w:r w:rsidR="00557BFD">
        <w:rPr>
          <w:color w:val="000000" w:themeColor="text1"/>
        </w:rPr>
        <w:t xml:space="preserve">lower </w:t>
      </w:r>
      <w:r w:rsidR="00352E7D">
        <w:rPr>
          <w:color w:val="000000" w:themeColor="text1"/>
        </w:rPr>
        <w:t xml:space="preserve">total biomass and </w:t>
      </w:r>
      <w:r w:rsidR="00557BFD">
        <w:rPr>
          <w:color w:val="000000" w:themeColor="text1"/>
        </w:rPr>
        <w:t xml:space="preserve">lower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season</w:t>
      </w:r>
      <w:r w:rsidR="00A12638">
        <w:rPr>
          <w:color w:val="000000" w:themeColor="text1"/>
        </w:rPr>
        <w:t xml:space="preserve"> </w:t>
      </w:r>
      <w:commentRangeEnd w:id="24"/>
      <w:r w:rsidR="0016153B">
        <w:rPr>
          <w:rStyle w:val="CommentReference"/>
          <w:rFonts w:asciiTheme="minorHAnsi" w:eastAsiaTheme="minorEastAsia" w:hAnsiTheme="minorHAnsi" w:cstheme="minorBidi"/>
        </w:rPr>
        <w:commentReference w:id="24"/>
      </w:r>
      <w:r w:rsidR="00A12638">
        <w:rPr>
          <w:color w:val="000000" w:themeColor="text1"/>
        </w:rPr>
        <w:t>(</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commentRangeStart w:id="25"/>
      <w:r w:rsidR="00876B1A">
        <w:rPr>
          <w:color w:val="000000" w:themeColor="text1"/>
        </w:rPr>
        <w:t xml:space="preserve">This stable community </w:t>
      </w:r>
      <w:r w:rsidR="00A3525C">
        <w:rPr>
          <w:color w:val="000000" w:themeColor="text1"/>
        </w:rPr>
        <w:t xml:space="preserve">realized under severe drought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w:t>
      </w:r>
      <w:r w:rsidR="00331A46">
        <w:rPr>
          <w:color w:val="000000" w:themeColor="text1"/>
        </w:rPr>
        <w:lastRenderedPageBreak/>
        <w:t>enzyme investment and drought tolerance</w:t>
      </w:r>
      <w:r w:rsidR="008A60B8">
        <w:rPr>
          <w:color w:val="000000" w:themeColor="text1"/>
        </w:rPr>
        <w:t xml:space="preserve"> from the ambient</w:t>
      </w:r>
      <w:r w:rsidR="00331A46">
        <w:rPr>
          <w:color w:val="000000" w:themeColor="text1"/>
        </w:rPr>
        <w:t>.</w:t>
      </w:r>
      <w:r w:rsidR="008A60B8">
        <w:rPr>
          <w:color w:val="000000" w:themeColor="text1"/>
        </w:rPr>
        <w:t xml:space="preserve"> </w:t>
      </w:r>
      <w:commentRangeEnd w:id="25"/>
      <w:r w:rsidR="0071173E">
        <w:rPr>
          <w:rStyle w:val="CommentReference"/>
          <w:rFonts w:asciiTheme="minorHAnsi" w:eastAsiaTheme="minorEastAsia" w:hAnsiTheme="minorHAnsi" w:cstheme="minorBidi"/>
        </w:rPr>
        <w:commentReference w:id="25"/>
      </w:r>
      <w:r w:rsidR="00873717">
        <w:rPr>
          <w:color w:val="000000" w:themeColor="text1"/>
        </w:rPr>
        <w:t>E</w:t>
      </w:r>
      <w:r w:rsidR="008A60B8">
        <w:rPr>
          <w:color w:val="000000" w:themeColor="text1"/>
        </w:rPr>
        <w:t xml:space="preserve">nzyme investment </w:t>
      </w:r>
      <w:r w:rsidR="00873717">
        <w:rPr>
          <w:color w:val="000000" w:themeColor="text1"/>
        </w:rPr>
        <w:t>declined</w:t>
      </w:r>
      <w:r w:rsidR="001F1DC8">
        <w:rPr>
          <w:color w:val="000000" w:themeColor="text1"/>
        </w:rPr>
        <w:t xml:space="preserve"> from 0.003</w:t>
      </w:r>
      <w:r w:rsidR="00674EA0">
        <w:rPr>
          <w:color w:val="000000" w:themeColor="text1"/>
        </w:rPr>
        <w:t>3 to 0.0020</w:t>
      </w:r>
      <w:r w:rsidR="00873717">
        <w:rPr>
          <w:color w:val="000000" w:themeColor="text1"/>
        </w:rPr>
        <w:t xml:space="preserve"> and</w:t>
      </w:r>
      <w:r w:rsidR="00557BFD" w:rsidRPr="00557BFD">
        <w:rPr>
          <w:color w:val="000000" w:themeColor="text1"/>
        </w:rPr>
        <w:t xml:space="preserv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their differences from 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in </w:t>
      </w:r>
      <w:r w:rsidR="00C020AB">
        <w:rPr>
          <w:color w:val="000000" w:themeColor="text1"/>
        </w:rPr>
        <w:t xml:space="preserve">zero yield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 xml:space="preserve">56.29%;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C</w:t>
      </w:r>
      <w:r w:rsidR="008364ED">
        <w:rPr>
          <w:color w:val="000000" w:themeColor="text1"/>
        </w:rPr>
        <w:t>)</w:t>
      </w:r>
    </w:p>
    <w:p w14:paraId="21DA8AB0" w14:textId="3F176E02" w:rsidR="00A523AD" w:rsidRDefault="00331A46" w:rsidP="00C941D8">
      <w:pPr>
        <w:spacing w:line="480" w:lineRule="auto"/>
        <w:jc w:val="both"/>
        <w:rPr>
          <w:color w:val="000000" w:themeColor="text1"/>
        </w:rPr>
      </w:pPr>
      <w:r>
        <w:rPr>
          <w:color w:val="000000" w:themeColor="text1"/>
        </w:rPr>
        <w:t xml:space="preserve">            </w:t>
      </w:r>
      <w:r w:rsidR="002958DC">
        <w:rPr>
          <w:color w:val="000000" w:themeColor="text1"/>
        </w:rPr>
        <w:t xml:space="preserve">However, </w:t>
      </w:r>
      <w:r w:rsidR="00B55271">
        <w:rPr>
          <w:color w:val="000000" w:themeColor="text1"/>
        </w:rPr>
        <w:t xml:space="preserve">when </w:t>
      </w:r>
      <w:r w:rsidR="00557BFD">
        <w:rPr>
          <w:color w:val="000000" w:themeColor="text1"/>
        </w:rPr>
        <w:t>ambient conditions were re-imposed</w:t>
      </w:r>
      <w:r w:rsidR="00B55271">
        <w:rPr>
          <w:color w:val="000000" w:themeColor="text1"/>
        </w:rPr>
        <w:t xml:space="preserve">, </w:t>
      </w:r>
      <w:commentRangeStart w:id="26"/>
      <w:r w:rsidR="002958DC">
        <w:rPr>
          <w:color w:val="000000" w:themeColor="text1"/>
        </w:rPr>
        <w:t>r</w:t>
      </w:r>
      <w:r w:rsidR="003D6F6C">
        <w:rPr>
          <w:color w:val="000000" w:themeColor="text1"/>
        </w:rPr>
        <w:t>ecovery from drought</w:t>
      </w:r>
      <w:r w:rsidR="002958DC">
        <w:rPr>
          <w:color w:val="000000" w:themeColor="text1"/>
        </w:rPr>
        <w:t xml:space="preserve"> was </w:t>
      </w:r>
      <w:r w:rsidR="00557BFD">
        <w:rPr>
          <w:color w:val="000000" w:themeColor="text1"/>
        </w:rPr>
        <w:t>rapid</w:t>
      </w:r>
      <w:commentRangeEnd w:id="26"/>
      <w:r w:rsidR="0071173E">
        <w:rPr>
          <w:rStyle w:val="CommentReference"/>
          <w:rFonts w:asciiTheme="minorHAnsi" w:eastAsiaTheme="minorEastAsia" w:hAnsiTheme="minorHAnsi" w:cstheme="minorBidi"/>
        </w:rPr>
        <w:commentReference w:id="26"/>
      </w:r>
      <w:r w:rsidR="00DB6283">
        <w:rPr>
          <w:color w:val="000000" w:themeColor="text1"/>
        </w:rPr>
        <w:t xml:space="preserve">. </w:t>
      </w:r>
      <w:r w:rsidR="002958DC">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8359D4">
        <w:rPr>
          <w:color w:val="000000" w:themeColor="text1"/>
        </w:rPr>
        <w:t xml:space="preserve"> (</w:t>
      </w:r>
      <w:r w:rsidR="00D06AA9" w:rsidRPr="00D06AA9">
        <w:rPr>
          <w:b/>
          <w:bCs/>
          <w:color w:val="000000" w:themeColor="text1"/>
        </w:rPr>
        <w:t>Fig. 1E</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(30 - 60%)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These similarities</w:t>
      </w:r>
      <w:r w:rsidR="002958DC">
        <w:rPr>
          <w:color w:val="000000" w:themeColor="text1"/>
        </w:rPr>
        <w:t xml:space="preserve">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completely </w:t>
      </w:r>
      <w:r w:rsidR="002958DC">
        <w:rPr>
          <w:color w:val="000000" w:themeColor="text1"/>
        </w:rPr>
        <w:t>same substrates’ decomposition</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in the </w:t>
      </w:r>
      <w:r w:rsidR="00247E99">
        <w:rPr>
          <w:color w:val="000000" w:themeColor="text1"/>
        </w:rPr>
        <w:t xml:space="preserve">very </w:t>
      </w:r>
      <w:r w:rsidR="00DB6283">
        <w:rPr>
          <w:color w:val="000000" w:themeColor="text1"/>
        </w:rPr>
        <w:t>1</w:t>
      </w:r>
      <w:r w:rsidR="00DB6283" w:rsidRPr="00DB6283">
        <w:rPr>
          <w:color w:val="000000" w:themeColor="text1"/>
          <w:vertAlign w:val="superscript"/>
        </w:rPr>
        <w:t>st</w:t>
      </w:r>
      <w:r w:rsidR="00DB6283">
        <w:rPr>
          <w:color w:val="000000" w:themeColor="text1"/>
        </w:rPr>
        <w:t xml:space="preserve"> year after 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This was attributed </w:t>
      </w:r>
      <w:r w:rsidR="00716A0E">
        <w:rPr>
          <w:color w:val="000000" w:themeColor="text1"/>
        </w:rPr>
        <w:t xml:space="preserve">to </w:t>
      </w:r>
      <w:r w:rsidR="000C4C63">
        <w:rPr>
          <w:color w:val="000000" w:themeColor="text1"/>
        </w:rPr>
        <w:t>the fact that the community became same immediately after the drought.</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commentRangeStart w:id="27"/>
      <w:commentRangeStart w:id="28"/>
      <w:r w:rsidRPr="00296972">
        <w:rPr>
          <w:rFonts w:ascii="Times New Roman" w:hAnsi="Times New Roman" w:cs="Times New Roman"/>
          <w:b/>
          <w:color w:val="000000" w:themeColor="text1"/>
          <w:sz w:val="24"/>
          <w:szCs w:val="24"/>
        </w:rPr>
        <w:t>4 Discussion</w:t>
      </w:r>
      <w:commentRangeEnd w:id="27"/>
      <w:r w:rsidR="00F03984">
        <w:rPr>
          <w:rStyle w:val="CommentReference"/>
          <w:rFonts w:asciiTheme="minorHAnsi" w:eastAsiaTheme="minorEastAsia" w:hAnsiTheme="minorHAnsi" w:cstheme="minorBidi"/>
          <w:color w:val="auto"/>
        </w:rPr>
        <w:commentReference w:id="27"/>
      </w:r>
      <w:commentRangeEnd w:id="28"/>
      <w:r w:rsidR="000C5D88">
        <w:rPr>
          <w:rStyle w:val="CommentReference"/>
          <w:rFonts w:asciiTheme="minorHAnsi" w:eastAsiaTheme="minorEastAsia" w:hAnsiTheme="minorHAnsi" w:cstheme="minorBidi"/>
          <w:color w:val="auto"/>
        </w:rPr>
        <w:commentReference w:id="28"/>
      </w:r>
    </w:p>
    <w:p w14:paraId="329D29C0" w14:textId="3ECECF83" w:rsidR="000E5CDD" w:rsidRPr="00D34E7B" w:rsidRDefault="00257382" w:rsidP="00D34E7B">
      <w:pPr>
        <w:spacing w:line="480" w:lineRule="auto"/>
        <w:jc w:val="both"/>
        <w:rPr>
          <w:color w:val="000000" w:themeColor="text1"/>
        </w:rPr>
      </w:pPr>
      <w:r>
        <w:rPr>
          <w:color w:val="000000" w:themeColor="text1"/>
        </w:rPr>
        <w:t xml:space="preserve">            </w:t>
      </w:r>
      <w:r w:rsidR="00E634FF">
        <w:rPr>
          <w:color w:val="000000" w:themeColor="text1"/>
        </w:rPr>
        <w:t>With trait-based modelling in a mechanistically explicit fashion, t</w:t>
      </w:r>
      <w:r w:rsidR="00E24430">
        <w:rPr>
          <w:color w:val="000000" w:themeColor="text1"/>
        </w:rPr>
        <w:t xml:space="preserve">his study </w:t>
      </w:r>
      <w:r w:rsidR="00487F4C">
        <w:rPr>
          <w:color w:val="000000" w:themeColor="text1"/>
        </w:rPr>
        <w:t xml:space="preserve">examined </w:t>
      </w:r>
      <w:r w:rsidR="001F7B41">
        <w:rPr>
          <w:color w:val="000000" w:themeColor="text1"/>
        </w:rPr>
        <w:t xml:space="preserve">the </w:t>
      </w:r>
      <w:r w:rsidR="00487F4C">
        <w:rPr>
          <w:color w:val="000000" w:themeColor="text1"/>
        </w:rPr>
        <w:t xml:space="preserve">relationships between drought legacy and drought severity and dispersal </w:t>
      </w:r>
      <w:r w:rsidR="00181CA9">
        <w:rPr>
          <w:color w:val="000000" w:themeColor="text1"/>
        </w:rPr>
        <w:t>in</w:t>
      </w:r>
      <w:r w:rsidR="001F7B41">
        <w:rPr>
          <w:color w:val="000000" w:themeColor="text1"/>
        </w:rPr>
        <w:t xml:space="preserve"> simulated</w:t>
      </w:r>
      <w:r w:rsidR="00181CA9">
        <w:rPr>
          <w:color w:val="000000" w:themeColor="text1"/>
        </w:rPr>
        <w:t xml:space="preserve"> </w:t>
      </w:r>
      <w:r w:rsidR="001F7B41">
        <w:rPr>
          <w:color w:val="000000" w:themeColor="text1"/>
        </w:rPr>
        <w:t xml:space="preserve">litter </w:t>
      </w:r>
      <w:r w:rsidR="00181CA9">
        <w:rPr>
          <w:color w:val="000000" w:themeColor="text1"/>
        </w:rPr>
        <w:t>microbiome</w:t>
      </w:r>
      <w:r w:rsidR="001F7B41">
        <w:rPr>
          <w:color w:val="000000" w:themeColor="text1"/>
        </w:rPr>
        <w:t>s</w:t>
      </w:r>
      <w:r w:rsidR="00A015FB">
        <w:rPr>
          <w:color w:val="000000" w:themeColor="text1"/>
        </w:rPr>
        <w:t xml:space="preserve">. </w:t>
      </w:r>
      <w:r w:rsidR="000C465F">
        <w:rPr>
          <w:color w:val="000000" w:themeColor="text1"/>
        </w:rPr>
        <w:t>Manifestation of d</w:t>
      </w:r>
      <w:r w:rsidR="00A015FB">
        <w:rPr>
          <w:color w:val="000000" w:themeColor="text1"/>
        </w:rPr>
        <w:t>rought legacy</w:t>
      </w:r>
      <w:r w:rsidR="000C465F">
        <w:rPr>
          <w:color w:val="000000" w:themeColor="text1"/>
        </w:rPr>
        <w:t xml:space="preserve"> </w:t>
      </w:r>
      <w:r w:rsidR="00CC76F8">
        <w:rPr>
          <w:color w:val="000000" w:themeColor="text1"/>
        </w:rPr>
        <w:t xml:space="preserve">at </w:t>
      </w:r>
      <w:r w:rsidR="002A5AC4">
        <w:rPr>
          <w:color w:val="000000" w:themeColor="text1"/>
        </w:rPr>
        <w:t xml:space="preserve">the </w:t>
      </w:r>
      <w:r>
        <w:rPr>
          <w:color w:val="000000" w:themeColor="text1"/>
        </w:rPr>
        <w:t>system level in terms of litter decompos</w:t>
      </w:r>
      <w:r w:rsidR="00D348E1">
        <w:rPr>
          <w:color w:val="000000" w:themeColor="text1"/>
        </w:rPr>
        <w:t>itio</w:t>
      </w:r>
      <w:r w:rsidR="00D348E1" w:rsidRPr="001B3149">
        <w:rPr>
          <w:color w:val="000000" w:themeColor="text1"/>
        </w:rPr>
        <w:t>n</w:t>
      </w:r>
      <w:r w:rsidR="000824A2">
        <w:rPr>
          <w:color w:val="000000" w:themeColor="text1"/>
        </w:rPr>
        <w:t xml:space="preserve"> </w:t>
      </w:r>
      <w:r w:rsidR="006C7BB1">
        <w:rPr>
          <w:color w:val="000000" w:themeColor="text1"/>
        </w:rPr>
        <w:t>was</w:t>
      </w:r>
      <w:r w:rsidR="005B6EE2" w:rsidRPr="001B3149">
        <w:rPr>
          <w:color w:val="000000" w:themeColor="text1"/>
        </w:rPr>
        <w:t xml:space="preserve"> contingent on drought severity and microbial dispersal</w:t>
      </w:r>
      <w:r w:rsidR="001E7795">
        <w:rPr>
          <w:color w:val="000000" w:themeColor="text1"/>
        </w:rPr>
        <w:t xml:space="preserve">, </w:t>
      </w:r>
      <w:r w:rsidR="007D124B">
        <w:rPr>
          <w:color w:val="000000" w:themeColor="text1"/>
        </w:rPr>
        <w:t>forming</w:t>
      </w:r>
      <w:r w:rsidR="001E7795">
        <w:rPr>
          <w:color w:val="000000" w:themeColor="text1"/>
        </w:rPr>
        <w:t xml:space="preserve"> an array from persistent through transient to no legacy at all (</w:t>
      </w:r>
      <w:r w:rsidR="001E7795" w:rsidRPr="0069392D">
        <w:rPr>
          <w:b/>
          <w:bCs/>
          <w:color w:val="000000" w:themeColor="text1"/>
        </w:rPr>
        <w:t>Fig.</w:t>
      </w:r>
      <w:r w:rsidR="001E7795">
        <w:rPr>
          <w:b/>
          <w:bCs/>
          <w:color w:val="000000" w:themeColor="text1"/>
        </w:rPr>
        <w:t xml:space="preserve"> </w:t>
      </w:r>
      <w:r w:rsidR="001E7795" w:rsidRPr="0069392D">
        <w:rPr>
          <w:b/>
          <w:bCs/>
          <w:color w:val="000000" w:themeColor="text1"/>
        </w:rPr>
        <w:t>4</w:t>
      </w:r>
      <w:r w:rsidR="001E7795">
        <w:rPr>
          <w:color w:val="000000" w:themeColor="text1"/>
        </w:rPr>
        <w:t xml:space="preserve">). Such a wide </w:t>
      </w:r>
      <w:r w:rsidR="008E1F81">
        <w:rPr>
          <w:color w:val="000000" w:themeColor="text1"/>
        </w:rPr>
        <w:t>set</w:t>
      </w:r>
      <w:r w:rsidR="001E7795">
        <w:rPr>
          <w:color w:val="000000" w:themeColor="text1"/>
        </w:rPr>
        <w:t xml:space="preserve"> of </w:t>
      </w:r>
      <w:r w:rsidR="000672F5">
        <w:rPr>
          <w:color w:val="000000" w:themeColor="text1"/>
        </w:rPr>
        <w:t>legacy</w:t>
      </w:r>
      <w:r w:rsidR="00BA1138">
        <w:rPr>
          <w:color w:val="000000" w:themeColor="text1"/>
        </w:rPr>
        <w:t xml:space="preserve"> scenarios with respect to </w:t>
      </w:r>
      <w:r w:rsidR="00BA1138">
        <w:rPr>
          <w:color w:val="000000" w:themeColor="text1"/>
        </w:rPr>
        <w:lastRenderedPageBreak/>
        <w:t>property, magnitude, and duration</w:t>
      </w:r>
      <w:r w:rsidR="000672F5">
        <w:rPr>
          <w:color w:val="000000" w:themeColor="text1"/>
        </w:rPr>
        <w:t xml:space="preserve"> </w:t>
      </w:r>
      <w:r w:rsidR="00F9734C">
        <w:rPr>
          <w:color w:val="000000" w:themeColor="text1"/>
        </w:rPr>
        <w:t>poin</w:t>
      </w:r>
      <w:r w:rsidR="001E7795">
        <w:rPr>
          <w:color w:val="000000" w:themeColor="text1"/>
        </w:rPr>
        <w:t xml:space="preserve">t </w:t>
      </w:r>
      <w:r w:rsidR="00F9734C">
        <w:rPr>
          <w:color w:val="000000" w:themeColor="text1"/>
        </w:rPr>
        <w:t>to</w:t>
      </w:r>
      <w:r w:rsidR="00181CA9">
        <w:rPr>
          <w:color w:val="000000" w:themeColor="text1"/>
        </w:rPr>
        <w:t xml:space="preserve"> </w:t>
      </w:r>
      <w:r w:rsidR="006C01A1">
        <w:rPr>
          <w:color w:val="000000" w:themeColor="text1"/>
        </w:rPr>
        <w:t>a more overarching</w:t>
      </w:r>
      <w:r w:rsidR="00322F86">
        <w:rPr>
          <w:color w:val="000000" w:themeColor="text1"/>
        </w:rPr>
        <w:t>, fundamental</w:t>
      </w:r>
      <w:r w:rsidR="006C01A1">
        <w:rPr>
          <w:color w:val="000000" w:themeColor="text1"/>
        </w:rPr>
        <w:t xml:space="preserve"> </w:t>
      </w:r>
      <w:r w:rsidR="006C01A1" w:rsidRPr="00312F18">
        <w:rPr>
          <w:color w:val="000000" w:themeColor="text1"/>
        </w:rPr>
        <w:t>mechanistic</w:t>
      </w:r>
      <w:r w:rsidR="00F9734C" w:rsidRPr="00312F18">
        <w:rPr>
          <w:color w:val="000000" w:themeColor="text1"/>
        </w:rPr>
        <w:t xml:space="preserve"> </w:t>
      </w:r>
      <w:r w:rsidR="001E125B">
        <w:rPr>
          <w:color w:val="000000" w:themeColor="text1"/>
        </w:rPr>
        <w:t>basis</w:t>
      </w:r>
      <w:r w:rsidR="00312F18" w:rsidRPr="00312F18">
        <w:rPr>
          <w:color w:val="000000" w:themeColor="text1"/>
        </w:rPr>
        <w:t xml:space="preserve"> </w:t>
      </w:r>
      <w:r w:rsidR="00680160" w:rsidRPr="00312F18">
        <w:rPr>
          <w:color w:val="000000" w:themeColor="text1"/>
        </w:rPr>
        <w:t>underpinning</w:t>
      </w:r>
      <w:r w:rsidR="004F446D" w:rsidRPr="00312F18">
        <w:rPr>
          <w:color w:val="000000" w:themeColor="text1"/>
        </w:rPr>
        <w:t xml:space="preserve"> </w:t>
      </w:r>
      <w:r w:rsidR="00680160" w:rsidRPr="00312F18">
        <w:rPr>
          <w:color w:val="000000" w:themeColor="text1"/>
        </w:rPr>
        <w:t>drought legacy</w:t>
      </w:r>
      <w:r w:rsidR="00830390" w:rsidRPr="00312F18">
        <w:rPr>
          <w:color w:val="000000" w:themeColor="text1"/>
        </w:rPr>
        <w:t xml:space="preserve"> in soil microbiome</w:t>
      </w:r>
      <w:r w:rsidR="00312F18">
        <w:rPr>
          <w:color w:val="000000" w:themeColor="text1"/>
        </w:rPr>
        <w:t>—</w:t>
      </w:r>
      <w:commentRangeStart w:id="29"/>
      <w:r w:rsidR="00312F18" w:rsidRPr="001E125B">
        <w:rPr>
          <w:color w:val="000000" w:themeColor="text1"/>
        </w:rPr>
        <w:t>physiological tradeoff between enzyme and drought tolerance.</w:t>
      </w:r>
      <w:commentRangeEnd w:id="29"/>
      <w:r w:rsidR="003E37B5">
        <w:rPr>
          <w:rStyle w:val="CommentReference"/>
          <w:rFonts w:asciiTheme="minorHAnsi" w:eastAsiaTheme="minorEastAsia" w:hAnsiTheme="minorHAnsi" w:cstheme="minorBidi"/>
        </w:rPr>
        <w:commentReference w:id="29"/>
      </w:r>
    </w:p>
    <w:p w14:paraId="748ECACC" w14:textId="5FE54A49" w:rsidR="00CC27F4" w:rsidRDefault="00ED78B8" w:rsidP="00D20B5E">
      <w:pPr>
        <w:spacing w:line="480" w:lineRule="auto"/>
        <w:jc w:val="both"/>
        <w:rPr>
          <w:color w:val="000000" w:themeColor="text1"/>
        </w:rPr>
      </w:pPr>
      <w:r>
        <w:rPr>
          <w:color w:val="000000" w:themeColor="text1"/>
        </w:rPr>
        <w:t xml:space="preserve">            </w:t>
      </w:r>
      <w:r w:rsidR="00D7599E">
        <w:rPr>
          <w:color w:val="000000" w:themeColor="text1"/>
        </w:rPr>
        <w:t>Clearly, the severity of drought disturbance matters in the magnitude and duration of legacy formed</w:t>
      </w:r>
      <w:r w:rsidR="00124536">
        <w:rPr>
          <w:color w:val="000000" w:themeColor="text1"/>
        </w:rPr>
        <w:t xml:space="preserve"> </w:t>
      </w:r>
      <w:r w:rsidR="001E444B">
        <w:rPr>
          <w:color w:val="000000" w:themeColor="text1"/>
        </w:rPr>
        <w:t>via</w:t>
      </w:r>
      <w:r w:rsidR="00124536">
        <w:rPr>
          <w:color w:val="000000" w:themeColor="text1"/>
        </w:rPr>
        <w:t xml:space="preserve"> determining the extent to which a microbial community can adapt.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 we revealed legacies from transient to persistent</w:t>
      </w:r>
      <w:r w:rsidR="0018013B">
        <w:rPr>
          <w:color w:val="000000" w:themeColor="text1"/>
        </w:rPr>
        <w:t xml:space="preserve"> (</w:t>
      </w:r>
      <w:r w:rsidR="0018013B" w:rsidRPr="0018013B">
        <w:rPr>
          <w:b/>
          <w:bCs/>
          <w:color w:val="000000" w:themeColor="text1"/>
        </w:rPr>
        <w:t>Fig. 4A</w:t>
      </w:r>
      <w:r w:rsidR="0018013B">
        <w:rPr>
          <w:color w:val="000000" w:themeColor="text1"/>
        </w:rPr>
        <w:t>)</w:t>
      </w:r>
      <w:r w:rsidR="00BB51AA">
        <w:rPr>
          <w:color w:val="000000" w:themeColor="text1"/>
        </w:rPr>
        <w:t>. It is easy to expect no legacy at all if with an even weaker disturbance, which we did not cover in</w:t>
      </w:r>
      <w:r w:rsidR="00781EA0">
        <w:rPr>
          <w:color w:val="000000" w:themeColor="text1"/>
        </w:rPr>
        <w:t xml:space="preserve"> the current</w:t>
      </w:r>
      <w:r w:rsidR="00BB51AA">
        <w:rPr>
          <w:color w:val="000000" w:themeColor="text1"/>
        </w:rPr>
        <w:t xml:space="preserve"> study. </w:t>
      </w:r>
      <w:commentRangeStart w:id="30"/>
      <w:commentRangeStart w:id="31"/>
      <w:r w:rsidR="00DF5E70">
        <w:rPr>
          <w:color w:val="000000" w:themeColor="text1"/>
        </w:rPr>
        <w:t>A</w:t>
      </w:r>
      <w:r w:rsidR="00BB51AA">
        <w:rPr>
          <w:color w:val="000000" w:themeColor="text1"/>
        </w:rPr>
        <w:t xml:space="preserve">ll </w:t>
      </w:r>
      <w:r w:rsidR="000E060D">
        <w:rPr>
          <w:color w:val="000000" w:themeColor="text1"/>
        </w:rPr>
        <w:t>t</w:t>
      </w:r>
      <w:r w:rsidR="00890079">
        <w:rPr>
          <w:color w:val="000000" w:themeColor="text1"/>
        </w:rPr>
        <w:t xml:space="preserve">hese simulations were </w:t>
      </w:r>
      <w:r w:rsidR="00BB51AA">
        <w:rPr>
          <w:color w:val="000000" w:themeColor="text1"/>
        </w:rPr>
        <w:t>based on an assumption of a realization of stable state under drought disturbance</w:t>
      </w:r>
      <w:r w:rsidR="00125E2C">
        <w:rPr>
          <w:color w:val="000000" w:themeColor="text1"/>
        </w:rPr>
        <w:t>s</w:t>
      </w:r>
      <w:r w:rsidR="00890079">
        <w:rPr>
          <w:color w:val="000000" w:themeColor="text1"/>
        </w:rPr>
        <w:t xml:space="preserve">. </w:t>
      </w:r>
      <w:commentRangeEnd w:id="30"/>
      <w:r w:rsidR="003E37B5">
        <w:rPr>
          <w:rStyle w:val="CommentReference"/>
          <w:rFonts w:asciiTheme="minorHAnsi" w:eastAsiaTheme="minorEastAsia" w:hAnsiTheme="minorHAnsi" w:cstheme="minorBidi"/>
        </w:rPr>
        <w:commentReference w:id="30"/>
      </w:r>
      <w:commentRangeEnd w:id="31"/>
      <w:r w:rsidR="00DB1E92">
        <w:rPr>
          <w:rStyle w:val="CommentReference"/>
          <w:rFonts w:asciiTheme="minorHAnsi" w:eastAsiaTheme="minorEastAsia" w:hAnsiTheme="minorHAnsi" w:cstheme="minorBidi"/>
        </w:rPr>
        <w:commentReference w:id="31"/>
      </w:r>
      <w:r w:rsidR="00BB51AA">
        <w:rPr>
          <w:color w:val="000000" w:themeColor="text1"/>
        </w:rPr>
        <w:t>We argue this assumption is a reasonably good starting point, which in reality is not always the case for sure considering huge variation in frequency, intensity, and</w:t>
      </w:r>
      <w:r w:rsidR="00DF5E70">
        <w:rPr>
          <w:color w:val="000000" w:themeColor="text1"/>
        </w:rPr>
        <w:t>/or</w:t>
      </w:r>
      <w:r w:rsidR="00BB51AA">
        <w:rPr>
          <w:color w:val="000000" w:themeColor="text1"/>
        </w:rPr>
        <w:t xml:space="preserve"> duration of drought.</w:t>
      </w:r>
    </w:p>
    <w:p w14:paraId="291F491C" w14:textId="54DBDB8E" w:rsidR="008618D9" w:rsidRDefault="00CC27F4" w:rsidP="007D1E1D">
      <w:pPr>
        <w:spacing w:line="480" w:lineRule="auto"/>
        <w:jc w:val="both"/>
        <w:rPr>
          <w:color w:val="000000" w:themeColor="text1"/>
        </w:rPr>
      </w:pPr>
      <w:r>
        <w:rPr>
          <w:color w:val="000000" w:themeColor="text1"/>
        </w:rPr>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 though </w:t>
      </w:r>
      <w:r w:rsidR="008B3851">
        <w:rPr>
          <w:color w:val="000000" w:themeColor="text1"/>
        </w:rPr>
        <w:t xml:space="preserve">being able to </w:t>
      </w:r>
      <w:r w:rsidR="00E93046">
        <w:rPr>
          <w:color w:val="000000" w:themeColor="text1"/>
        </w:rPr>
        <w:t>resul</w:t>
      </w:r>
      <w:r w:rsidR="008B3851">
        <w:rPr>
          <w:color w:val="000000" w:themeColor="text1"/>
        </w:rPr>
        <w:t xml:space="preserve">t </w:t>
      </w:r>
      <w:r w:rsidR="00E93046">
        <w:rPr>
          <w:color w:val="000000" w:themeColor="text1"/>
        </w:rPr>
        <w:t xml:space="preserve">in </w:t>
      </w:r>
      <w:r w:rsidR="00E2079F">
        <w:rPr>
          <w:color w:val="000000" w:themeColor="text1"/>
        </w:rPr>
        <w:t xml:space="preserve">a </w:t>
      </w:r>
      <w:r w:rsidR="00E93046">
        <w:rPr>
          <w:color w:val="000000" w:themeColor="text1"/>
        </w:rPr>
        <w:t>declined decomposition</w:t>
      </w:r>
      <w:r w:rsidR="00E70295">
        <w:rPr>
          <w:color w:val="000000" w:themeColor="text1"/>
        </w:rPr>
        <w:t xml:space="preserve"> </w:t>
      </w:r>
      <w:r w:rsidR="0024611A">
        <w:rPr>
          <w:color w:val="000000" w:themeColor="text1"/>
        </w:rPr>
        <w:t xml:space="preserve">after disturbance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D815F0" w:rsidRPr="00C350A6">
        <w:rPr>
          <w:color w:val="000000" w:themeColor="text1"/>
        </w:rPr>
        <w:t xml:space="preserve">eventually </w:t>
      </w:r>
      <w:r w:rsidR="009E3F02" w:rsidRPr="00C350A6">
        <w:rPr>
          <w:color w:val="000000" w:themeColor="text1"/>
        </w:rPr>
        <w:t xml:space="preserve">saw a disappearance of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which w</w:t>
      </w:r>
      <w:r w:rsidR="00720F97">
        <w:rPr>
          <w:color w:val="000000" w:themeColor="text1"/>
        </w:rPr>
        <w:t xml:space="preserve">e dub transient legacy.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transient legacy matches the field</w:t>
      </w:r>
      <w:r w:rsidR="00197774">
        <w:rPr>
          <w:color w:val="000000" w:themeColor="text1"/>
        </w:rPr>
        <w:t xml:space="preserve"> rainfall manipulative experiment </w:t>
      </w:r>
      <w:r w:rsidR="00781EA0">
        <w:rPr>
          <w:color w:val="000000" w:themeColor="text1"/>
        </w:rPr>
        <w:t>with a reciprocal design</w:t>
      </w:r>
      <w:r w:rsidR="00720F97" w:rsidRPr="0075525B">
        <w:rPr>
          <w:color w:val="000000" w:themeColor="text1"/>
        </w:rPr>
        <w:t xml:space="preserve"> at the same site very well</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erved mitigated drought legacy in terms of litter decomposition within three years (</w:t>
      </w:r>
      <w:r w:rsidR="00720F97" w:rsidRPr="0075525B">
        <w:rPr>
          <w:b/>
          <w:bCs/>
          <w:color w:val="000000" w:themeColor="text1"/>
        </w:rPr>
        <w:t>Martiny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t</w:t>
      </w:r>
      <w:r w:rsidR="00411E42" w:rsidRPr="00992CDA">
        <w:rPr>
          <w:color w:val="000000" w:themeColor="text1"/>
        </w:rPr>
        <w:t>h</w:t>
      </w:r>
      <w:r w:rsidR="00411E42">
        <w:rPr>
          <w:color w:val="000000" w:themeColor="text1"/>
        </w:rPr>
        <w:t>is</w:t>
      </w:r>
      <w:r w:rsidR="00411E42" w:rsidRPr="00992CDA">
        <w:rPr>
          <w:color w:val="000000" w:themeColor="text1"/>
        </w:rPr>
        <w:t xml:space="preserve"> </w:t>
      </w:r>
      <w:r w:rsidR="00411E42">
        <w:rPr>
          <w:color w:val="000000" w:themeColor="text1"/>
        </w:rPr>
        <w:t>transient</w:t>
      </w:r>
      <w:r w:rsidR="00266D60">
        <w:rPr>
          <w:color w:val="000000" w:themeColor="text1"/>
        </w:rPr>
        <w:t xml:space="preserve"> legacy </w:t>
      </w:r>
      <w:r w:rsidR="00781EA0">
        <w:rPr>
          <w:color w:val="000000" w:themeColor="text1"/>
        </w:rPr>
        <w:t>arose</w:t>
      </w:r>
      <w:r w:rsidR="00266D60">
        <w:rPr>
          <w:color w:val="000000" w:themeColor="text1"/>
        </w:rPr>
        <w:t xml:space="preserve"> from</w:t>
      </w:r>
      <w:r w:rsidR="00197774">
        <w:rPr>
          <w:color w:val="000000" w:themeColor="text1"/>
        </w:rPr>
        <w:t xml:space="preserve"> an</w:t>
      </w:r>
      <w:r w:rsidR="00266D60">
        <w:rPr>
          <w:color w:val="000000" w:themeColor="text1"/>
        </w:rPr>
        <w:t xml:space="preserve"> eventual</w:t>
      </w:r>
      <w:r w:rsidR="00411E42">
        <w:rPr>
          <w:color w:val="000000" w:themeColor="text1"/>
        </w:rPr>
        <w:t xml:space="preserve"> </w:t>
      </w:r>
      <w:r w:rsidR="00266D60">
        <w:rPr>
          <w:color w:val="000000" w:themeColor="text1"/>
        </w:rPr>
        <w:t>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biomass</w:t>
      </w:r>
      <w:r w:rsidR="00123DB7">
        <w:rPr>
          <w:color w:val="000000" w:themeColor="text1"/>
        </w:rPr>
        <w:t>.</w:t>
      </w:r>
      <w:r w:rsidR="00F01EBE">
        <w:rPr>
          <w:color w:val="000000" w:themeColor="text1"/>
        </w:rPr>
        <w:t xml:space="preserve"> </w:t>
      </w:r>
      <w:commentRangeStart w:id="32"/>
      <w:r w:rsidR="00E94D8E">
        <w:rPr>
          <w:color w:val="000000" w:themeColor="text1"/>
        </w:rPr>
        <w:t xml:space="preserve">However, </w:t>
      </w:r>
      <w:r w:rsidR="00D4684E">
        <w:rPr>
          <w:color w:val="000000" w:themeColor="text1"/>
        </w:rPr>
        <w:t>the</w:t>
      </w:r>
      <w:r w:rsidR="00F01EBE">
        <w:rPr>
          <w:color w:val="000000" w:themeColor="text1"/>
        </w:rPr>
        <w:t xml:space="preserve"> role of biomass difference can be excluded for leading to this decomposition indifference, as indicated by </w:t>
      </w:r>
      <w:r w:rsidR="00E94D8E">
        <w:rPr>
          <w:color w:val="000000" w:themeColor="text1"/>
        </w:rPr>
        <w:t>the</w:t>
      </w:r>
      <w:r w:rsidR="00F01EBE">
        <w:rPr>
          <w:color w:val="000000" w:themeColor="text1"/>
        </w:rPr>
        <w:t xml:space="preserve"> peak biomass decline by as high as 50% under the moderate scenario</w:t>
      </w:r>
      <w:commentRangeEnd w:id="32"/>
      <w:r w:rsidR="003E37B5">
        <w:rPr>
          <w:rStyle w:val="CommentReference"/>
          <w:rFonts w:asciiTheme="minorHAnsi" w:eastAsiaTheme="minorEastAsia" w:hAnsiTheme="minorHAnsi" w:cstheme="minorBidi"/>
        </w:rPr>
        <w:commentReference w:id="32"/>
      </w:r>
      <w:r w:rsidR="00F01EBE">
        <w:rPr>
          <w:color w:val="000000" w:themeColor="text1"/>
        </w:rPr>
        <w:t xml:space="preserve"> </w:t>
      </w:r>
      <w:r w:rsidR="00F01EBE">
        <w:rPr>
          <w:b/>
          <w:bCs/>
          <w:color w:val="000000" w:themeColor="text1"/>
        </w:rPr>
        <w:t>(</w:t>
      </w:r>
      <w:r w:rsidR="00F01EBE" w:rsidRPr="00494634">
        <w:rPr>
          <w:b/>
          <w:bCs/>
          <w:color w:val="000000" w:themeColor="text1"/>
        </w:rPr>
        <w:t>Fig. 1B</w:t>
      </w:r>
      <w:r w:rsidR="00F01EBE">
        <w:rPr>
          <w:color w:val="000000" w:themeColor="text1"/>
        </w:rPr>
        <w:t>). This exclusion of biomass change in contributing to legacy formation is consistent with findings from</w:t>
      </w:r>
      <w:r w:rsidR="00E41219">
        <w:rPr>
          <w:color w:val="000000" w:themeColor="text1"/>
        </w:rPr>
        <w:t xml:space="preserve"> both a field manipulative experiment at Loma Ridge, Southern California (</w:t>
      </w:r>
      <w:r w:rsidR="00E41219" w:rsidRPr="00E41219">
        <w:rPr>
          <w:b/>
          <w:bCs/>
          <w:color w:val="000000" w:themeColor="text1"/>
        </w:rPr>
        <w:t>Martiny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2019)</w:t>
      </w:r>
      <w:r w:rsidR="00F01EBE" w:rsidRPr="002C60BB">
        <w:rPr>
          <w:color w:val="000000" w:themeColor="text1"/>
        </w:rPr>
        <w:t>.</w:t>
      </w:r>
      <w:r w:rsidR="00F01EBE">
        <w:rPr>
          <w:color w:val="000000" w:themeColor="text1"/>
        </w:rPr>
        <w:t xml:space="preserve"> </w:t>
      </w:r>
      <w:r w:rsidR="00F01EBE">
        <w:rPr>
          <w:color w:val="000000" w:themeColor="text1"/>
        </w:rPr>
        <w:lastRenderedPageBreak/>
        <w:t xml:space="preserve">Therefore, </w:t>
      </w:r>
      <w:r w:rsidR="00E94D8E">
        <w:rPr>
          <w:color w:val="000000" w:themeColor="text1"/>
        </w:rPr>
        <w:t xml:space="preserve">the loss of legacy fundamentally resulted from the remaining same </w:t>
      </w:r>
      <w:r w:rsidR="000E148E">
        <w:rPr>
          <w:color w:val="000000" w:themeColor="text1"/>
        </w:rPr>
        <w:t>community</w:t>
      </w:r>
      <w:r w:rsidR="00E94D8E">
        <w:rPr>
          <w:color w:val="000000" w:themeColor="text1"/>
        </w:rPr>
        <w:t xml:space="preserve"> </w:t>
      </w:r>
      <w:r w:rsidR="00E94D8E" w:rsidRPr="00B47780">
        <w:rPr>
          <w:color w:val="000000" w:themeColor="text1"/>
        </w:rPr>
        <w:t>enzyme investment</w:t>
      </w:r>
      <w:r w:rsidR="00E94D8E">
        <w:rPr>
          <w:color w:val="000000" w:themeColor="text1"/>
        </w:rPr>
        <w:t xml:space="preserve"> </w:t>
      </w:r>
      <w:r w:rsidR="00E41219">
        <w:rPr>
          <w:color w:val="000000" w:themeColor="text1"/>
        </w:rPr>
        <w:t>(accompanied by</w:t>
      </w:r>
      <w:r w:rsidR="000E148E">
        <w:rPr>
          <w:color w:val="000000" w:themeColor="text1"/>
        </w:rPr>
        <w:t xml:space="preserve"> a </w:t>
      </w:r>
      <w:r w:rsidR="00D130D6">
        <w:rPr>
          <w:color w:val="000000" w:themeColor="text1"/>
        </w:rPr>
        <w:t xml:space="preserve">realization of </w:t>
      </w:r>
      <w:r w:rsidR="000E148E">
        <w:rPr>
          <w:color w:val="000000" w:themeColor="text1"/>
        </w:rPr>
        <w:t xml:space="preserve">higher community </w:t>
      </w:r>
      <w:r w:rsidR="00FB57DE">
        <w:rPr>
          <w:color w:val="000000" w:themeColor="text1"/>
        </w:rPr>
        <w:t>drought tolerance</w:t>
      </w:r>
      <w:r w:rsidR="00E41219">
        <w:rPr>
          <w:color w:val="000000" w:themeColor="text1"/>
        </w:rPr>
        <w:t xml:space="preserve">) </w:t>
      </w:r>
      <w:r w:rsidR="000E148E">
        <w:rPr>
          <w:color w:val="000000" w:themeColor="text1"/>
        </w:rPr>
        <w:t xml:space="preserve">after a relatively less intense drought disturbance </w:t>
      </w:r>
      <w:r w:rsidR="00FB57DE">
        <w:rPr>
          <w:color w:val="000000" w:themeColor="text1"/>
        </w:rPr>
        <w:t>(</w:t>
      </w:r>
      <w:r w:rsidR="00FB57DE" w:rsidRPr="00F267AD">
        <w:rPr>
          <w:b/>
          <w:bCs/>
          <w:color w:val="000000" w:themeColor="text1"/>
        </w:rPr>
        <w:t>Fig. 2A,B</w:t>
      </w:r>
      <w:r w:rsidR="00FB57DE">
        <w:rPr>
          <w:color w:val="000000" w:themeColor="text1"/>
        </w:rPr>
        <w:t>)</w:t>
      </w:r>
      <w:r w:rsidR="00FB57DE" w:rsidRPr="00427FB5">
        <w:rPr>
          <w:color w:val="000000" w:themeColor="text1"/>
        </w:rPr>
        <w:t>.</w:t>
      </w:r>
      <w:r w:rsidR="00F01EBE">
        <w:rPr>
          <w:color w:val="000000" w:themeColor="text1"/>
        </w:rPr>
        <w:t xml:space="preserve"> S</w:t>
      </w:r>
      <w:r w:rsidR="008618D9">
        <w:rPr>
          <w:color w:val="000000" w:themeColor="text1"/>
        </w:rPr>
        <w:t xml:space="preserve">uch </w:t>
      </w:r>
      <w:r w:rsidR="00266D60">
        <w:rPr>
          <w:color w:val="000000" w:themeColor="text1"/>
        </w:rPr>
        <w:t xml:space="preserve">a </w:t>
      </w:r>
      <w:r w:rsidR="00266D60" w:rsidRPr="00992CDA">
        <w:rPr>
          <w:color w:val="000000" w:themeColor="text1"/>
        </w:rPr>
        <w:t xml:space="preserve">compositional but not functional change </w:t>
      </w:r>
      <w:r w:rsidR="00266D60" w:rsidRPr="002E5362">
        <w:rPr>
          <w:color w:val="000000" w:themeColor="text1"/>
        </w:rPr>
        <w:t xml:space="preserve">in the </w:t>
      </w:r>
      <w:commentRangeStart w:id="33"/>
      <w:commentRangeStart w:id="34"/>
      <w:r w:rsidR="00266D60" w:rsidRPr="002E5362">
        <w:rPr>
          <w:color w:val="000000" w:themeColor="text1"/>
        </w:rPr>
        <w:t>new stable alternative system</w:t>
      </w:r>
      <w:r w:rsidR="00266D60" w:rsidRPr="00992CDA">
        <w:rPr>
          <w:color w:val="000000" w:themeColor="text1"/>
        </w:rPr>
        <w:t xml:space="preserve"> </w:t>
      </w:r>
      <w:commentRangeEnd w:id="33"/>
      <w:r w:rsidR="003E37B5">
        <w:rPr>
          <w:rStyle w:val="CommentReference"/>
          <w:rFonts w:asciiTheme="minorHAnsi" w:eastAsiaTheme="minorEastAsia" w:hAnsiTheme="minorHAnsi" w:cstheme="minorBidi"/>
        </w:rPr>
        <w:commentReference w:id="33"/>
      </w:r>
      <w:commentRangeEnd w:id="34"/>
      <w:r w:rsidR="00D4684E">
        <w:rPr>
          <w:rStyle w:val="CommentReference"/>
          <w:rFonts w:asciiTheme="minorHAnsi" w:eastAsiaTheme="minorEastAsia" w:hAnsiTheme="minorHAnsi" w:cstheme="minorBidi"/>
        </w:rPr>
        <w:commentReference w:id="34"/>
      </w:r>
      <w:r w:rsidR="00266D60" w:rsidRPr="00992CDA">
        <w:rPr>
          <w:color w:val="000000" w:themeColor="text1"/>
        </w:rPr>
        <w:t>reflects</w:t>
      </w:r>
      <w:r w:rsidR="00266D60">
        <w:rPr>
          <w:color w:val="000000" w:themeColor="text1"/>
        </w:rPr>
        <w:t xml:space="preserve"> a broad notion of functional similarity in the soil microbiome (</w:t>
      </w:r>
      <w:r w:rsidR="00266D60" w:rsidRPr="00E532D5">
        <w:rPr>
          <w:b/>
          <w:bCs/>
          <w:color w:val="000000" w:themeColor="text1"/>
        </w:rPr>
        <w:t>Allison and Martiny 2008</w:t>
      </w:r>
      <w:r w:rsidR="00266D60">
        <w:rPr>
          <w:color w:val="000000" w:themeColor="text1"/>
        </w:rPr>
        <w:t xml:space="preserve">), </w:t>
      </w:r>
      <w:r w:rsidR="00266D60" w:rsidRPr="00AB431F">
        <w:rPr>
          <w:color w:val="000000" w:themeColor="text1"/>
        </w:rPr>
        <w:t xml:space="preserve">which </w:t>
      </w:r>
      <w:r w:rsidR="00AB431F" w:rsidRPr="00AB431F">
        <w:rPr>
          <w:color w:val="000000" w:themeColor="text1"/>
        </w:rPr>
        <w:t>has been</w:t>
      </w:r>
      <w:r w:rsidR="00266D60" w:rsidRPr="00AB431F">
        <w:rPr>
          <w:color w:val="000000" w:themeColor="text1"/>
        </w:rPr>
        <w:t xml:space="preserve"> widely observed </w:t>
      </w:r>
      <w:r w:rsidR="001C4F6D" w:rsidRPr="00AB431F">
        <w:rPr>
          <w:color w:val="000000" w:themeColor="text1"/>
        </w:rPr>
        <w:t>across</w:t>
      </w:r>
      <w:r w:rsidR="00266D60" w:rsidRPr="00AB431F">
        <w:rPr>
          <w:color w:val="000000" w:themeColor="text1"/>
        </w:rPr>
        <w:t xml:space="preserve"> natural systems</w:t>
      </w:r>
      <w:r w:rsidR="00266D60" w:rsidRPr="0087216D">
        <w:rPr>
          <w:color w:val="000000" w:themeColor="text1"/>
        </w:rPr>
        <w:t xml:space="preserve"> (</w:t>
      </w:r>
      <w:r w:rsidR="00266D60">
        <w:rPr>
          <w:color w:val="000000" w:themeColor="text1"/>
        </w:rPr>
        <w:t xml:space="preserve">e.g., </w:t>
      </w:r>
      <w:r w:rsidR="002E5362" w:rsidRPr="002E5362">
        <w:rPr>
          <w:b/>
          <w:bCs/>
          <w:color w:val="000000" w:themeColor="text1"/>
        </w:rPr>
        <w:t>Ives &amp; Carpenter 2007;</w:t>
      </w:r>
      <w:r w:rsidR="002E5362">
        <w:rPr>
          <w:color w:val="000000" w:themeColor="text1"/>
        </w:rPr>
        <w:t xml:space="preserve"> </w:t>
      </w:r>
      <w:proofErr w:type="spellStart"/>
      <w:r w:rsidR="00266D60" w:rsidRPr="0087216D">
        <w:rPr>
          <w:b/>
          <w:bCs/>
          <w:color w:val="000000" w:themeColor="text1"/>
        </w:rPr>
        <w:t>Fukami</w:t>
      </w:r>
      <w:proofErr w:type="spellEnd"/>
      <w:r w:rsidR="00266D60" w:rsidRPr="0087216D">
        <w:rPr>
          <w:b/>
          <w:bCs/>
          <w:color w:val="000000" w:themeColor="text1"/>
        </w:rPr>
        <w:t xml:space="preserve"> 2015</w:t>
      </w:r>
      <w:r w:rsidR="00266D60" w:rsidRPr="0087216D">
        <w:rPr>
          <w:color w:val="000000" w:themeColor="text1"/>
        </w:rPr>
        <w:t>).</w:t>
      </w:r>
    </w:p>
    <w:p w14:paraId="7CC4666E" w14:textId="27C48F86" w:rsidR="001E444B"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AB5DB0">
        <w:rPr>
          <w:color w:val="000000" w:themeColor="text1"/>
        </w:rPr>
        <w:t>persistent drought legacy (</w:t>
      </w:r>
      <w:r w:rsidR="00AB5DB0" w:rsidRPr="00AB5DB0">
        <w:rPr>
          <w:b/>
          <w:bCs/>
          <w:color w:val="000000" w:themeColor="text1"/>
        </w:rPr>
        <w:t>Fig. 4B</w:t>
      </w:r>
      <w:r w:rsidR="00AB5DB0">
        <w:rPr>
          <w:color w:val="000000" w:themeColor="text1"/>
        </w:rPr>
        <w:t xml:space="preserve">) can be shaped by </w:t>
      </w:r>
      <w:r w:rsidR="0018013B">
        <w:rPr>
          <w:color w:val="000000" w:themeColor="text1"/>
        </w:rPr>
        <w:t>a s</w:t>
      </w:r>
      <w:r w:rsidR="00377FDB">
        <w:rPr>
          <w:color w:val="000000" w:themeColor="text1"/>
        </w:rPr>
        <w:t>tronger drought disturbance</w:t>
      </w:r>
      <w:r w:rsidR="00AB5DB0">
        <w:rPr>
          <w:color w:val="000000" w:themeColor="text1"/>
        </w:rPr>
        <w:t xml:space="preserve"> that</w:t>
      </w:r>
      <w:r w:rsidR="00377FDB">
        <w:rPr>
          <w:color w:val="000000" w:themeColor="text1"/>
        </w:rPr>
        <w:t xml:space="preserve"> </w:t>
      </w:r>
      <w:r w:rsidR="0038206C">
        <w:rPr>
          <w:color w:val="000000" w:themeColor="text1"/>
        </w:rPr>
        <w:t xml:space="preserve">can push </w:t>
      </w:r>
      <w:r w:rsidR="001B01FD">
        <w:rPr>
          <w:color w:val="000000" w:themeColor="text1"/>
        </w:rPr>
        <w:t xml:space="preserve">the community to reach an even higher drought tolerance by sacrificing more of </w:t>
      </w:r>
      <w:r w:rsidR="002E5296">
        <w:rPr>
          <w:color w:val="000000" w:themeColor="text1"/>
        </w:rPr>
        <w:t xml:space="preserve">capability in </w:t>
      </w:r>
      <w:r w:rsidR="001B01FD">
        <w:rPr>
          <w:color w:val="000000" w:themeColor="text1"/>
        </w:rPr>
        <w:t xml:space="preserve">enzyme investment,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 xml:space="preserve">long-term </w:t>
      </w:r>
      <w:r w:rsidR="00FE6A79">
        <w:rPr>
          <w:color w:val="000000" w:themeColor="text1"/>
        </w:rPr>
        <w:t xml:space="preserve">legacy but expressed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by </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FE4090" w:rsidRPr="006C76B8">
        <w:rPr>
          <w:color w:val="000000" w:themeColor="text1"/>
        </w:rPr>
        <w:t>More generally</w:t>
      </w:r>
      <w:r w:rsidR="00FE4090" w:rsidRPr="00FE4090">
        <w:rPr>
          <w:color w:val="000000" w:themeColor="text1"/>
        </w:rPr>
        <w:t>,</w:t>
      </w:r>
      <w:r w:rsidR="00FE4090">
        <w:rPr>
          <w:color w:val="FF0000"/>
        </w:rPr>
        <w:t xml:space="preserve"> </w:t>
      </w:r>
      <w:r w:rsidR="00FE4090">
        <w:rPr>
          <w:color w:val="000000" w:themeColor="text1"/>
        </w:rPr>
        <w:t>h</w:t>
      </w:r>
      <w:r w:rsidR="00F267AD">
        <w:rPr>
          <w:color w:val="000000" w:themeColor="text1"/>
        </w:rPr>
        <w:t>istorical contingency of</w:t>
      </w:r>
      <w:r w:rsidR="00E6476E">
        <w:rPr>
          <w:color w:val="000000" w:themeColor="text1"/>
        </w:rPr>
        <w:t xml:space="preserve"> </w:t>
      </w:r>
      <w:r w:rsidR="00CE4444">
        <w:rPr>
          <w:color w:val="000000" w:themeColor="text1"/>
        </w:rPr>
        <w:t xml:space="preserve">alternative </w:t>
      </w:r>
      <w:r w:rsidR="00E6476E">
        <w:rPr>
          <w:color w:val="000000" w:themeColor="text1"/>
        </w:rPr>
        <w:t>stable system</w:t>
      </w:r>
      <w:r w:rsidR="00CE4444">
        <w:rPr>
          <w:color w:val="000000" w:themeColor="text1"/>
        </w:rPr>
        <w:t xml:space="preserve"> with a functional differen</w:t>
      </w:r>
      <w:r w:rsidR="002C60BB">
        <w:rPr>
          <w:color w:val="000000" w:themeColor="text1"/>
        </w:rPr>
        <w:t>ce</w:t>
      </w:r>
      <w:r w:rsidR="00FF1028">
        <w:rPr>
          <w:color w:val="000000" w:themeColor="text1"/>
        </w:rPr>
        <w:t xml:space="preserve"> has been widely </w:t>
      </w:r>
      <w:r w:rsidR="00165D6C">
        <w:rPr>
          <w:color w:val="000000" w:themeColor="text1"/>
        </w:rPr>
        <w:t>reported</w:t>
      </w:r>
      <w:r w:rsidR="00E6476E">
        <w:rPr>
          <w:color w:val="000000" w:themeColor="text1"/>
        </w:rPr>
        <w:t xml:space="preserve"> </w:t>
      </w:r>
      <w:r w:rsidR="001E0581">
        <w:rPr>
          <w:color w:val="000000" w:themeColor="text1"/>
        </w:rPr>
        <w:t>across different systems</w:t>
      </w:r>
      <w:r w:rsidR="005A233B">
        <w:rPr>
          <w:color w:val="000000" w:themeColor="text1"/>
        </w:rPr>
        <w:t xml:space="preserve"> with disturbances beyond drought</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29339F">
        <w:rPr>
          <w:color w:val="000000" w:themeColor="text1"/>
        </w:rPr>
        <w:t xml:space="preserve"> </w:t>
      </w:r>
      <w:r w:rsidR="008A5086">
        <w:rPr>
          <w:color w:val="000000" w:themeColor="text1"/>
        </w:rPr>
        <w:t xml:space="preserve">across </w:t>
      </w:r>
      <w:r w:rsidR="0029339F">
        <w:rPr>
          <w:color w:val="000000" w:themeColor="text1"/>
        </w:rPr>
        <w:t xml:space="preserve">tropical </w:t>
      </w:r>
      <w:r w:rsidR="008A5086">
        <w:rPr>
          <w:color w:val="000000" w:themeColor="text1"/>
        </w:rPr>
        <w:t>(</w:t>
      </w:r>
      <w:proofErr w:type="spellStart"/>
      <w:r w:rsidR="00F267AD" w:rsidRPr="00F267AD">
        <w:rPr>
          <w:b/>
          <w:bCs/>
          <w:color w:val="000000" w:themeColor="text1"/>
        </w:rPr>
        <w:t>Hirota</w:t>
      </w:r>
      <w:proofErr w:type="spellEnd"/>
      <w:r w:rsidR="00F267AD" w:rsidRPr="00F267AD">
        <w:rPr>
          <w:b/>
          <w:bCs/>
          <w:color w:val="000000" w:themeColor="text1"/>
        </w:rPr>
        <w:t xml:space="preserve"> et al. 2011</w:t>
      </w:r>
      <w:r w:rsidR="00F267AD">
        <w:rPr>
          <w:color w:val="000000" w:themeColor="text1"/>
        </w:rPr>
        <w:t>;</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2019</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p>
    <w:p w14:paraId="5425662B" w14:textId="50F4FCB3" w:rsidR="0037606A" w:rsidRDefault="002A006B" w:rsidP="00EA0F4C">
      <w:pPr>
        <w:spacing w:line="480" w:lineRule="auto"/>
        <w:jc w:val="both"/>
        <w:rPr>
          <w:color w:val="000000" w:themeColor="text1"/>
        </w:rPr>
      </w:pPr>
      <w:r w:rsidRPr="00296972">
        <w:rPr>
          <w:color w:val="000000" w:themeColor="text1"/>
        </w:rPr>
        <w:t xml:space="preserve">            </w:t>
      </w:r>
      <w:r w:rsidR="00890079">
        <w:rPr>
          <w:color w:val="000000" w:themeColor="text1"/>
        </w:rPr>
        <w:t xml:space="preserve"> </w:t>
      </w:r>
      <w:r w:rsidR="000C2919" w:rsidRPr="00731F21">
        <w:rPr>
          <w:color w:val="000000" w:themeColor="text1"/>
        </w:rPr>
        <w:t xml:space="preserve">However, </w:t>
      </w:r>
      <w:r w:rsidR="007F564E" w:rsidRPr="00731F21">
        <w:rPr>
          <w:color w:val="000000" w:themeColor="text1"/>
        </w:rPr>
        <w:t>microbial communities</w:t>
      </w:r>
      <w:r w:rsidR="004B7193" w:rsidRPr="00731F21">
        <w:rPr>
          <w:color w:val="000000" w:themeColor="text1"/>
        </w:rPr>
        <w:t xml:space="preserve"> shaped by </w:t>
      </w:r>
      <w:r w:rsidR="007F564E" w:rsidRPr="00731F21">
        <w:rPr>
          <w:color w:val="000000" w:themeColor="text1"/>
        </w:rPr>
        <w:t>legacy of varying drought disturbance</w:t>
      </w:r>
      <w:r w:rsidR="00ED61AC" w:rsidRPr="00731F21">
        <w:rPr>
          <w:color w:val="000000" w:themeColor="text1"/>
        </w:rPr>
        <w:t xml:space="preserve">, though being able to last and carry the legacy effects into the future, </w:t>
      </w:r>
      <w:r w:rsidR="007F564E" w:rsidRPr="00731F21">
        <w:rPr>
          <w:color w:val="000000" w:themeColor="text1"/>
        </w:rPr>
        <w:t>are</w:t>
      </w:r>
      <w:r w:rsidR="00ED61AC" w:rsidRPr="00731F21">
        <w:rPr>
          <w:color w:val="000000" w:themeColor="text1"/>
        </w:rPr>
        <w:t xml:space="preserve"> faced with </w:t>
      </w:r>
      <w:r w:rsidR="00C932E9" w:rsidRPr="00731F21">
        <w:rPr>
          <w:color w:val="000000" w:themeColor="text1"/>
        </w:rPr>
        <w:t xml:space="preserve">other </w:t>
      </w:r>
      <w:r w:rsidR="00ED61AC" w:rsidRPr="00731F21">
        <w:rPr>
          <w:color w:val="000000" w:themeColor="text1"/>
        </w:rPr>
        <w:t xml:space="preserve">disturbances and thereby </w:t>
      </w:r>
      <w:r w:rsidR="006E64AE">
        <w:rPr>
          <w:color w:val="000000" w:themeColor="text1"/>
        </w:rPr>
        <w:t>may</w:t>
      </w:r>
      <w:r w:rsidR="00D84A31" w:rsidRPr="00731F21">
        <w:rPr>
          <w:color w:val="000000" w:themeColor="text1"/>
        </w:rPr>
        <w:t xml:space="preserve"> be </w:t>
      </w:r>
      <w:r w:rsidR="00ED61AC" w:rsidRPr="00731F21">
        <w:rPr>
          <w:color w:val="000000" w:themeColor="text1"/>
        </w:rPr>
        <w:t>subject to changes.</w:t>
      </w:r>
      <w:r w:rsidR="00F32F89">
        <w:rPr>
          <w:color w:val="000000" w:themeColor="text1"/>
        </w:rPr>
        <w:t xml:space="preserve"> Our </w:t>
      </w:r>
      <w:r w:rsidR="00AE14AD">
        <w:rPr>
          <w:color w:val="000000" w:themeColor="text1"/>
        </w:rPr>
        <w:t>simulations</w:t>
      </w:r>
      <w:r w:rsidR="00950D63">
        <w:rPr>
          <w:color w:val="000000" w:themeColor="text1"/>
        </w:rPr>
        <w:t xml:space="preserve"> </w:t>
      </w:r>
      <w:r w:rsidR="00554B63">
        <w:rPr>
          <w:color w:val="000000" w:themeColor="text1"/>
        </w:rPr>
        <w:t>demonstrated</w:t>
      </w:r>
      <w:r w:rsidR="00F32F89">
        <w:rPr>
          <w:color w:val="000000" w:themeColor="text1"/>
        </w:rPr>
        <w:t xml:space="preserve"> that d</w:t>
      </w:r>
      <w:r w:rsidR="00C932E9" w:rsidRPr="00296972">
        <w:rPr>
          <w:color w:val="000000" w:themeColor="text1"/>
        </w:rPr>
        <w:t xml:space="preserve">ispersal is </w:t>
      </w:r>
      <w:r w:rsidR="0098703E">
        <w:rPr>
          <w:color w:val="000000" w:themeColor="text1"/>
        </w:rPr>
        <w:t>one such process</w:t>
      </w:r>
      <w:r w:rsidR="00C932E9" w:rsidRPr="00296972">
        <w:rPr>
          <w:color w:val="000000" w:themeColor="text1"/>
        </w:rPr>
        <w:t xml:space="preserve"> that can negate </w:t>
      </w:r>
      <w:r w:rsidR="00C932E9">
        <w:rPr>
          <w:color w:val="000000" w:themeColor="text1"/>
        </w:rPr>
        <w:t xml:space="preserve">formation </w:t>
      </w:r>
      <w:r w:rsidR="0004363D">
        <w:rPr>
          <w:color w:val="000000" w:themeColor="text1"/>
        </w:rPr>
        <w:t>of even transient</w:t>
      </w:r>
      <w:r w:rsidR="00C932E9">
        <w:rPr>
          <w:color w:val="000000" w:themeColor="text1"/>
        </w:rPr>
        <w:t xml:space="preserve"> legac</w:t>
      </w:r>
      <w:r w:rsidR="0004363D">
        <w:rPr>
          <w:color w:val="000000" w:themeColor="text1"/>
        </w:rPr>
        <w:t>y in organic matter decomposition</w:t>
      </w:r>
      <w:r w:rsidR="004A15FB">
        <w:rPr>
          <w:color w:val="000000" w:themeColor="text1"/>
        </w:rPr>
        <w:t xml:space="preserve">. </w:t>
      </w:r>
      <w:r w:rsidR="006F47BB" w:rsidRPr="006C76B8">
        <w:rPr>
          <w:color w:val="000000" w:themeColor="text1"/>
        </w:rPr>
        <w:t xml:space="preserve">By constantly introducing taxa from the same microbial pool,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under even the severe drought scenario </w:t>
      </w:r>
      <w:r w:rsidR="004C3B3C">
        <w:rPr>
          <w:color w:val="000000" w:themeColor="text1"/>
        </w:rPr>
        <w:t xml:space="preserve">can completely </w:t>
      </w:r>
      <w:r w:rsidR="00FC78EB">
        <w:rPr>
          <w:color w:val="000000" w:themeColor="text1"/>
        </w:rPr>
        <w:t xml:space="preserve">mitigate </w:t>
      </w:r>
      <w:r w:rsidR="001A597F">
        <w:rPr>
          <w:color w:val="000000" w:themeColor="text1"/>
        </w:rPr>
        <w:t xml:space="preserve">the </w:t>
      </w:r>
      <w:r w:rsidR="0087592D">
        <w:rPr>
          <w:color w:val="000000" w:themeColor="text1"/>
        </w:rPr>
        <w:t xml:space="preserve">physiological tradeoff-mediated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B6417F">
        <w:rPr>
          <w:b/>
          <w:bCs/>
          <w:color w:val="000000" w:themeColor="text1"/>
        </w:rPr>
        <w:t>Fig.</w:t>
      </w:r>
      <w:r w:rsidR="00DD3863">
        <w:rPr>
          <w:b/>
          <w:bCs/>
          <w:color w:val="000000" w:themeColor="text1"/>
        </w:rPr>
        <w:t xml:space="preserve"> 1E</w:t>
      </w:r>
      <w:r w:rsidR="00DD3863">
        <w:rPr>
          <w:color w:val="000000" w:themeColor="text1"/>
        </w:rPr>
        <w:t>)</w:t>
      </w:r>
      <w:r w:rsidR="0087592D">
        <w:rPr>
          <w:color w:val="000000" w:themeColor="text1"/>
        </w:rPr>
        <w:t>.</w:t>
      </w:r>
      <w:r w:rsidR="004C3B3C">
        <w:rPr>
          <w:color w:val="000000" w:themeColor="text1"/>
        </w:rPr>
        <w:t xml:space="preserve"> </w:t>
      </w:r>
      <w:r w:rsidR="00DD3863">
        <w:rPr>
          <w:color w:val="000000" w:themeColor="text1"/>
        </w:rPr>
        <w:t xml:space="preserve">As a result of community </w:t>
      </w:r>
      <w:r w:rsidR="00DD3863">
        <w:rPr>
          <w:color w:val="000000" w:themeColor="text1"/>
        </w:rPr>
        <w:lastRenderedPageBreak/>
        <w:t>similarities in drought tolerance and enzyme investment (</w:t>
      </w:r>
      <w:r w:rsidR="00DD3863" w:rsidRPr="00DD3863">
        <w:rPr>
          <w:b/>
          <w:bCs/>
          <w:color w:val="000000" w:themeColor="text1"/>
        </w:rPr>
        <w:t>Fig. 2C,D</w:t>
      </w:r>
      <w:r w:rsidR="00DD3863">
        <w:rPr>
          <w:b/>
          <w:bCs/>
          <w:color w:val="000000" w:themeColor="text1"/>
        </w:rPr>
        <w:t>; Fig. 3</w:t>
      </w:r>
      <w:r w:rsidR="007B32E7">
        <w:rPr>
          <w:b/>
          <w:bCs/>
          <w:color w:val="000000" w:themeColor="text1"/>
        </w:rPr>
        <w:t>D</w:t>
      </w:r>
      <w:r w:rsidR="00DD3863">
        <w:rPr>
          <w:color w:val="000000" w:themeColor="text1"/>
        </w:rPr>
        <w:t>)</w:t>
      </w:r>
      <w:r w:rsidR="00172601">
        <w:rPr>
          <w:color w:val="000000" w:themeColor="text1"/>
        </w:rPr>
        <w:t xml:space="preserve">, </w:t>
      </w:r>
      <w:commentRangeStart w:id="35"/>
      <w:r w:rsidR="00172601">
        <w:rPr>
          <w:color w:val="000000" w:themeColor="text1"/>
        </w:rPr>
        <w:t xml:space="preserve">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w:t>
      </w:r>
      <w:commentRangeEnd w:id="35"/>
      <w:r w:rsidR="00B416E4">
        <w:rPr>
          <w:rStyle w:val="CommentReference"/>
          <w:rFonts w:asciiTheme="minorHAnsi" w:eastAsiaTheme="minorEastAsia" w:hAnsiTheme="minorHAnsi" w:cstheme="minorBidi"/>
        </w:rPr>
        <w:commentReference w:id="35"/>
      </w:r>
      <w:r w:rsidR="00DD3863">
        <w:rPr>
          <w:color w:val="000000" w:themeColor="text1"/>
        </w:rPr>
        <w:t xml:space="preserve"> (</w:t>
      </w:r>
      <w:r w:rsidR="00DD3863" w:rsidRPr="00E23321">
        <w:rPr>
          <w:b/>
          <w:bCs/>
          <w:color w:val="000000" w:themeColor="text1"/>
        </w:rPr>
        <w:t>Fig. 4B</w:t>
      </w:r>
      <w:r w:rsidR="00DD3863">
        <w:rPr>
          <w:color w:val="000000" w:themeColor="text1"/>
        </w:rPr>
        <w:t>)</w:t>
      </w:r>
      <w:r w:rsidR="00B03365">
        <w:rPr>
          <w:color w:val="000000" w:themeColor="text1"/>
        </w:rPr>
        <w:t>.</w:t>
      </w:r>
      <w:r w:rsidR="00C5656B">
        <w:rPr>
          <w:color w:val="000000" w:themeColor="text1"/>
        </w:rPr>
        <w:t xml:space="preserve"> </w:t>
      </w:r>
      <w:r w:rsidR="00437681">
        <w:rPr>
          <w:color w:val="000000" w:themeColor="text1"/>
        </w:rPr>
        <w:t>We must acknowledge</w:t>
      </w:r>
      <w:r w:rsidR="00616CCD">
        <w:rPr>
          <w:color w:val="000000" w:themeColor="text1"/>
        </w:rPr>
        <w:t xml:space="preserve"> that</w:t>
      </w:r>
      <w:r w:rsidR="00C5656B">
        <w:rPr>
          <w:color w:val="000000" w:themeColor="text1"/>
        </w:rPr>
        <w:t xml:space="preserve"> f</w:t>
      </w:r>
      <w:r w:rsidR="00084A38">
        <w:rPr>
          <w:color w:val="000000" w:themeColor="text1"/>
        </w:rPr>
        <w:t>actors in dispersal influencing resident community are manifold</w:t>
      </w:r>
      <w:r w:rsidR="006F47BB">
        <w:rPr>
          <w:color w:val="000000" w:themeColor="text1"/>
        </w:rPr>
        <w:t xml:space="preserve"> (</w:t>
      </w:r>
      <w:r w:rsidR="006F47BB" w:rsidRPr="006F47BB">
        <w:rPr>
          <w:b/>
          <w:bCs/>
          <w:color w:val="000000" w:themeColor="text1"/>
        </w:rPr>
        <w:t>Vila et al. 2019</w:t>
      </w:r>
      <w:r w:rsidR="006F47BB">
        <w:rPr>
          <w:color w:val="000000" w:themeColor="text1"/>
        </w:rPr>
        <w:t>)</w:t>
      </w:r>
      <w:r w:rsidR="00084A38">
        <w:rPr>
          <w:color w:val="000000" w:themeColor="text1"/>
        </w:rPr>
        <w:t>; f</w:t>
      </w:r>
      <w:r w:rsidR="00141445">
        <w:rPr>
          <w:color w:val="000000" w:themeColor="text1"/>
        </w:rPr>
        <w:t>or instance,</w:t>
      </w:r>
      <w:r w:rsidR="00141445" w:rsidRPr="00296972">
        <w:rPr>
          <w:color w:val="000000" w:themeColor="text1"/>
        </w:rPr>
        <w:t xml:space="preserve"> timing</w:t>
      </w:r>
      <w:r w:rsidR="00616CCD">
        <w:rPr>
          <w:color w:val="000000" w:themeColor="text1"/>
        </w:rPr>
        <w:t xml:space="preserve"> (</w:t>
      </w:r>
      <w:r w:rsidR="00A933F9">
        <w:rPr>
          <w:color w:val="000000" w:themeColor="text1"/>
        </w:rPr>
        <w:t xml:space="preserve">i.e., priority effects; </w:t>
      </w:r>
      <w:proofErr w:type="spellStart"/>
      <w:r w:rsidR="00616CCD" w:rsidRPr="0076134B">
        <w:rPr>
          <w:b/>
          <w:bCs/>
          <w:color w:val="000000" w:themeColor="text1"/>
        </w:rPr>
        <w:t>Fukam</w:t>
      </w:r>
      <w:r w:rsidR="00E75F8D">
        <w:rPr>
          <w:b/>
          <w:bCs/>
          <w:color w:val="000000" w:themeColor="text1"/>
        </w:rPr>
        <w:t>i</w:t>
      </w:r>
      <w:proofErr w:type="spellEnd"/>
      <w:r w:rsidR="00616CCD" w:rsidRPr="0076134B">
        <w:rPr>
          <w:b/>
          <w:bCs/>
          <w:color w:val="000000" w:themeColor="text1"/>
        </w:rPr>
        <w:t xml:space="preserve"> 2015</w:t>
      </w:r>
      <w:r w:rsidR="00616CCD">
        <w:rPr>
          <w:color w:val="000000" w:themeColor="text1"/>
        </w:rPr>
        <w:t>) and velocity (</w:t>
      </w:r>
      <w:r w:rsidR="00616CCD" w:rsidRPr="00616CCD">
        <w:rPr>
          <w:b/>
          <w:bCs/>
          <w:color w:val="000000" w:themeColor="text1"/>
        </w:rPr>
        <w:t>Evans et al. 2019</w:t>
      </w:r>
      <w:r w:rsidR="00616CCD">
        <w:rPr>
          <w:color w:val="000000" w:themeColor="text1"/>
        </w:rPr>
        <w:t>)</w:t>
      </w:r>
      <w:r w:rsidR="00141445" w:rsidRPr="00296972">
        <w:rPr>
          <w:color w:val="000000" w:themeColor="text1"/>
        </w:rPr>
        <w:t xml:space="preserve"> </w:t>
      </w:r>
      <w:r w:rsidR="006F47BB">
        <w:rPr>
          <w:color w:val="000000" w:themeColor="text1"/>
        </w:rPr>
        <w:t>both have been</w:t>
      </w:r>
      <w:r w:rsidR="00616CCD">
        <w:rPr>
          <w:color w:val="000000" w:themeColor="text1"/>
        </w:rPr>
        <w:t xml:space="preserve"> </w:t>
      </w:r>
      <w:r w:rsidR="00033C99">
        <w:rPr>
          <w:color w:val="000000" w:themeColor="text1"/>
        </w:rPr>
        <w:t xml:space="preserve">suggested to be </w:t>
      </w:r>
      <w:r w:rsidR="00616CCD">
        <w:rPr>
          <w:color w:val="000000" w:themeColor="text1"/>
        </w:rPr>
        <w:t>important</w:t>
      </w:r>
      <w:r w:rsidR="00141445" w:rsidRPr="00296972">
        <w:rPr>
          <w:color w:val="000000" w:themeColor="text1"/>
        </w:rPr>
        <w:t>.</w:t>
      </w:r>
      <w:r w:rsidR="004E78E6">
        <w:rPr>
          <w:color w:val="000000" w:themeColor="text1"/>
        </w:rPr>
        <w:t xml:space="preserve"> </w:t>
      </w:r>
      <w:r w:rsidR="00616CCD">
        <w:rPr>
          <w:color w:val="000000" w:themeColor="text1"/>
        </w:rPr>
        <w:t>Moreover,</w:t>
      </w:r>
      <w:r w:rsidR="00D93825">
        <w:rPr>
          <w:color w:val="000000" w:themeColor="text1"/>
        </w:rPr>
        <w:t xml:space="preserve"> even </w:t>
      </w:r>
      <w:r w:rsidR="0098703E">
        <w:rPr>
          <w:color w:val="000000" w:themeColor="text1"/>
        </w:rPr>
        <w:t xml:space="preserve">an unsuccessful </w:t>
      </w:r>
      <w:r w:rsidR="00616CCD">
        <w:rPr>
          <w:color w:val="000000" w:themeColor="text1"/>
        </w:rPr>
        <w:t>d</w:t>
      </w:r>
      <w:r w:rsidR="00141445">
        <w:rPr>
          <w:color w:val="000000" w:themeColor="text1"/>
        </w:rPr>
        <w:t>ispersal</w:t>
      </w:r>
      <w:r w:rsidR="0098703E">
        <w:rPr>
          <w:color w:val="000000" w:themeColor="text1"/>
        </w:rPr>
        <w:t xml:space="preserve"> </w:t>
      </w:r>
      <w:r w:rsidR="00141445">
        <w:rPr>
          <w:color w:val="000000" w:themeColor="text1"/>
        </w:rPr>
        <w:t xml:space="preserve">with only transient interactions </w:t>
      </w:r>
      <w:r w:rsidR="00033C99">
        <w:rPr>
          <w:color w:val="000000" w:themeColor="text1"/>
        </w:rPr>
        <w:t>can</w:t>
      </w:r>
      <w:r w:rsidR="00141445">
        <w:rPr>
          <w:color w:val="000000" w:themeColor="text1"/>
        </w:rPr>
        <w:t xml:space="preserve"> induce an alternative stable </w:t>
      </w:r>
      <w:r w:rsidR="00D93825">
        <w:rPr>
          <w:color w:val="000000" w:themeColor="text1"/>
        </w:rPr>
        <w:t>state</w:t>
      </w:r>
      <w:r w:rsidR="00033C99">
        <w:rPr>
          <w:color w:val="000000" w:themeColor="text1"/>
        </w:rPr>
        <w:t xml:space="preserve"> functioning differently</w:t>
      </w:r>
      <w:r w:rsidR="004E78E6">
        <w:rPr>
          <w:color w:val="000000" w:themeColor="text1"/>
        </w:rPr>
        <w:t xml:space="preserve"> (</w:t>
      </w:r>
      <w:r w:rsidR="004E78E6" w:rsidRPr="0076134B">
        <w:rPr>
          <w:b/>
          <w:bCs/>
          <w:color w:val="000000" w:themeColor="text1"/>
        </w:rPr>
        <w:t>Amor et al.</w:t>
      </w:r>
      <w:r w:rsidR="004E78E6">
        <w:rPr>
          <w:b/>
          <w:bCs/>
          <w:color w:val="000000" w:themeColor="text1"/>
        </w:rPr>
        <w:t xml:space="preserve"> </w:t>
      </w:r>
      <w:r w:rsidR="004E78E6" w:rsidRPr="0076134B">
        <w:rPr>
          <w:b/>
          <w:bCs/>
          <w:color w:val="000000" w:themeColor="text1"/>
        </w:rPr>
        <w:t>2020</w:t>
      </w:r>
      <w:r w:rsidR="004E78E6">
        <w:rPr>
          <w:color w:val="000000" w:themeColor="text1"/>
        </w:rPr>
        <w:t>)</w:t>
      </w:r>
      <w:r w:rsidR="00141445">
        <w:rPr>
          <w:color w:val="000000" w:themeColor="text1"/>
        </w:rPr>
        <w:t>.</w:t>
      </w:r>
      <w:r w:rsidR="000E68FE">
        <w:rPr>
          <w:color w:val="000000" w:themeColor="text1"/>
        </w:rPr>
        <w:t xml:space="preserve"> </w:t>
      </w:r>
      <w:r w:rsidR="000E67FB">
        <w:rPr>
          <w:color w:val="000000" w:themeColor="text1"/>
        </w:rPr>
        <w:t>Therefore, t</w:t>
      </w:r>
      <w:r w:rsidR="000E68FE">
        <w:rPr>
          <w:color w:val="000000" w:themeColor="text1"/>
        </w:rPr>
        <w:t>he scenario examined in this study</w:t>
      </w:r>
      <w:r w:rsidR="00C41E0E">
        <w:rPr>
          <w:color w:val="000000" w:themeColor="text1"/>
        </w:rPr>
        <w:t xml:space="preserve"> (with a purpose of revealing </w:t>
      </w:r>
      <w:r w:rsidR="00C41E0E" w:rsidRPr="00C41E0E">
        <w:rPr>
          <w:color w:val="000000" w:themeColor="text1"/>
        </w:rPr>
        <w:t>underlying mechanisms</w:t>
      </w:r>
      <w:r w:rsidR="00C41E0E">
        <w:rPr>
          <w:color w:val="000000" w:themeColor="text1"/>
        </w:rPr>
        <w:t xml:space="preserve">) </w:t>
      </w:r>
      <w:r w:rsidR="000E68FE">
        <w:rPr>
          <w:color w:val="000000" w:themeColor="text1"/>
        </w:rPr>
        <w:t xml:space="preserve">by no means is </w:t>
      </w:r>
      <w:r w:rsidR="00C51703">
        <w:rPr>
          <w:color w:val="000000" w:themeColor="text1"/>
        </w:rPr>
        <w:t>exclusive</w:t>
      </w:r>
      <w:r w:rsidR="000E67FB">
        <w:rPr>
          <w:color w:val="000000" w:themeColor="text1"/>
        </w:rPr>
        <w:t xml:space="preserve">; for example, with passive dispersal in a field transplant experiment </w:t>
      </w:r>
      <w:r w:rsidR="000E67FB" w:rsidRPr="004E5DDC">
        <w:rPr>
          <w:b/>
          <w:bCs/>
          <w:color w:val="000000" w:themeColor="text1"/>
        </w:rPr>
        <w:t>Hawkes et al. (2017)</w:t>
      </w:r>
      <w:r w:rsidR="004E5DDC">
        <w:rPr>
          <w:color w:val="000000" w:themeColor="text1"/>
        </w:rPr>
        <w:t xml:space="preserve"> </w:t>
      </w:r>
      <w:commentRangeStart w:id="36"/>
      <w:commentRangeStart w:id="37"/>
      <w:r w:rsidR="000E67FB">
        <w:rPr>
          <w:color w:val="000000" w:themeColor="text1"/>
        </w:rPr>
        <w:t xml:space="preserve">did not </w:t>
      </w:r>
      <w:r w:rsidR="00554B63">
        <w:rPr>
          <w:color w:val="000000" w:themeColor="text1"/>
        </w:rPr>
        <w:t>find</w:t>
      </w:r>
      <w:r w:rsidR="000E67FB">
        <w:rPr>
          <w:color w:val="000000" w:themeColor="text1"/>
        </w:rPr>
        <w:t xml:space="preserve"> any apparent mitigation of historical rainfall legacy</w:t>
      </w:r>
      <w:r w:rsidR="004E5DDC">
        <w:rPr>
          <w:color w:val="000000" w:themeColor="text1"/>
        </w:rPr>
        <w:t xml:space="preserve"> in soil respiration.</w:t>
      </w:r>
      <w:r w:rsidR="000E67FB">
        <w:rPr>
          <w:color w:val="000000" w:themeColor="text1"/>
        </w:rPr>
        <w:t xml:space="preserve"> </w:t>
      </w:r>
      <w:commentRangeEnd w:id="36"/>
      <w:r w:rsidR="00B416E4">
        <w:rPr>
          <w:rStyle w:val="CommentReference"/>
          <w:rFonts w:asciiTheme="minorHAnsi" w:eastAsiaTheme="minorEastAsia" w:hAnsiTheme="minorHAnsi" w:cstheme="minorBidi"/>
        </w:rPr>
        <w:commentReference w:id="36"/>
      </w:r>
      <w:commentRangeEnd w:id="37"/>
      <w:r w:rsidR="006E64AE">
        <w:rPr>
          <w:rStyle w:val="CommentReference"/>
          <w:rFonts w:asciiTheme="minorHAnsi" w:eastAsiaTheme="minorEastAsia" w:hAnsiTheme="minorHAnsi" w:cstheme="minorBidi"/>
        </w:rPr>
        <w:commentReference w:id="37"/>
      </w:r>
      <w:r w:rsidR="001D15CC">
        <w:rPr>
          <w:color w:val="000000" w:themeColor="text1"/>
        </w:rPr>
        <w:t>Therefore, r</w:t>
      </w:r>
      <w:r w:rsidR="00616CCD">
        <w:rPr>
          <w:color w:val="000000" w:themeColor="text1"/>
        </w:rPr>
        <w:t>esponding to</w:t>
      </w:r>
      <w:r w:rsidR="004E5DDC">
        <w:rPr>
          <w:color w:val="000000" w:themeColor="text1"/>
        </w:rPr>
        <w:t xml:space="preserve"> </w:t>
      </w:r>
      <w:r w:rsidR="001A597F">
        <w:rPr>
          <w:color w:val="000000" w:themeColor="text1"/>
        </w:rPr>
        <w:t xml:space="preserve">the </w:t>
      </w:r>
      <w:r w:rsidR="000E67FB">
        <w:rPr>
          <w:color w:val="000000" w:themeColor="text1"/>
        </w:rPr>
        <w:t xml:space="preserve">huge </w:t>
      </w:r>
      <w:r w:rsidR="006C188E">
        <w:rPr>
          <w:color w:val="000000" w:themeColor="text1"/>
        </w:rPr>
        <w:t>variation in</w:t>
      </w:r>
      <w:r w:rsidR="006C188E" w:rsidRPr="00296972">
        <w:rPr>
          <w:color w:val="000000" w:themeColor="text1"/>
        </w:rPr>
        <w:t xml:space="preserve"> </w:t>
      </w:r>
      <w:r w:rsidR="000E68FE">
        <w:rPr>
          <w:color w:val="000000" w:themeColor="text1"/>
        </w:rPr>
        <w:t xml:space="preserve">the </w:t>
      </w:r>
      <w:r w:rsidR="006C188E" w:rsidRPr="00296972">
        <w:rPr>
          <w:color w:val="000000" w:themeColor="text1"/>
        </w:rPr>
        <w:t>dispersal</w:t>
      </w:r>
      <w:r w:rsidR="006C188E">
        <w:rPr>
          <w:color w:val="000000" w:themeColor="text1"/>
        </w:rPr>
        <w:t xml:space="preserve"> </w:t>
      </w:r>
      <w:r w:rsidR="000E68FE">
        <w:rPr>
          <w:color w:val="000000" w:themeColor="text1"/>
        </w:rPr>
        <w:t>process</w:t>
      </w:r>
      <w:r w:rsidR="006C188E">
        <w:rPr>
          <w:color w:val="000000" w:themeColor="text1"/>
        </w:rPr>
        <w:t xml:space="preserve">, </w:t>
      </w:r>
      <w:r w:rsidR="00616688">
        <w:rPr>
          <w:color w:val="000000" w:themeColor="text1"/>
        </w:rPr>
        <w:t xml:space="preserve">a </w:t>
      </w:r>
      <w:r w:rsidR="00616CCD">
        <w:rPr>
          <w:color w:val="000000" w:themeColor="text1"/>
        </w:rPr>
        <w:t xml:space="preserve">microbial </w:t>
      </w:r>
      <w:r w:rsidR="00616688">
        <w:rPr>
          <w:color w:val="000000" w:themeColor="text1"/>
        </w:rPr>
        <w:t>community</w:t>
      </w:r>
      <w:r w:rsidR="00616CCD">
        <w:rPr>
          <w:color w:val="000000" w:themeColor="text1"/>
        </w:rPr>
        <w:t xml:space="preserve"> </w:t>
      </w:r>
      <w:r w:rsidR="00A11D49">
        <w:rPr>
          <w:color w:val="000000" w:themeColor="text1"/>
        </w:rPr>
        <w:t>could</w:t>
      </w:r>
      <w:r w:rsidR="00616CCD">
        <w:rPr>
          <w:color w:val="000000" w:themeColor="text1"/>
        </w:rPr>
        <w:t xml:space="preserve"> </w:t>
      </w:r>
      <w:r w:rsidR="001A597F">
        <w:rPr>
          <w:color w:val="000000" w:themeColor="text1"/>
        </w:rPr>
        <w:t xml:space="preserve">instead </w:t>
      </w:r>
      <w:r w:rsidR="006C188E">
        <w:rPr>
          <w:color w:val="000000" w:themeColor="text1"/>
        </w:rPr>
        <w:t>present</w:t>
      </w:r>
      <w:r w:rsidR="00F44C3A" w:rsidRPr="00296972">
        <w:rPr>
          <w:color w:val="000000" w:themeColor="text1"/>
        </w:rPr>
        <w:t xml:space="preserve"> </w:t>
      </w:r>
      <w:r w:rsidR="00616688">
        <w:rPr>
          <w:color w:val="000000" w:themeColor="text1"/>
        </w:rPr>
        <w:t>compositional and functional changes to varying extents</w:t>
      </w:r>
      <w:r w:rsidR="00C26264">
        <w:rPr>
          <w:color w:val="000000" w:themeColor="text1"/>
        </w:rPr>
        <w:t xml:space="preserve"> (e.g., </w:t>
      </w:r>
      <w:proofErr w:type="spellStart"/>
      <w:r w:rsidR="00C26264" w:rsidRPr="00C26264">
        <w:rPr>
          <w:b/>
          <w:bCs/>
          <w:color w:val="000000" w:themeColor="text1"/>
        </w:rPr>
        <w:t>Fukami</w:t>
      </w:r>
      <w:proofErr w:type="spellEnd"/>
      <w:r w:rsidR="00C26264" w:rsidRPr="00C26264">
        <w:rPr>
          <w:b/>
          <w:bCs/>
          <w:color w:val="000000" w:themeColor="text1"/>
        </w:rPr>
        <w:t xml:space="preserve"> 2015</w:t>
      </w:r>
      <w:r w:rsidR="00C26264">
        <w:rPr>
          <w:color w:val="000000" w:themeColor="text1"/>
        </w:rPr>
        <w:t>)</w:t>
      </w:r>
      <w:r w:rsidR="00F44C3A" w:rsidRPr="00296972">
        <w:rPr>
          <w:color w:val="000000" w:themeColor="text1"/>
        </w:rPr>
        <w:t xml:space="preserve"> </w:t>
      </w:r>
      <w:r w:rsidR="00F44C3A">
        <w:rPr>
          <w:color w:val="000000" w:themeColor="text1"/>
        </w:rPr>
        <w:t xml:space="preserve">and </w:t>
      </w:r>
      <w:r w:rsidR="00C26264">
        <w:rPr>
          <w:color w:val="000000" w:themeColor="text1"/>
        </w:rPr>
        <w:t xml:space="preserve">hence </w:t>
      </w:r>
      <w:r w:rsidR="00F44C3A">
        <w:rPr>
          <w:color w:val="000000" w:themeColor="text1"/>
        </w:rPr>
        <w:t>varying magnitude</w:t>
      </w:r>
      <w:r w:rsidR="001A597F">
        <w:rPr>
          <w:color w:val="000000" w:themeColor="text1"/>
        </w:rPr>
        <w:t>s</w:t>
      </w:r>
      <w:r w:rsidR="00F44C3A">
        <w:rPr>
          <w:color w:val="000000" w:themeColor="text1"/>
        </w:rPr>
        <w:t xml:space="preserve"> of </w:t>
      </w:r>
      <w:r w:rsidR="00E7459F">
        <w:rPr>
          <w:color w:val="000000" w:themeColor="text1"/>
        </w:rPr>
        <w:t>legacy</w:t>
      </w:r>
      <w:r w:rsidR="00F44C3A">
        <w:rPr>
          <w:color w:val="000000" w:themeColor="text1"/>
        </w:rPr>
        <w:t xml:space="preserve"> in decomposition, which warrant more explorations.</w:t>
      </w:r>
    </w:p>
    <w:p w14:paraId="4E47734E" w14:textId="0FE1EAF5" w:rsidR="00CC27F4" w:rsidRDefault="002F289D" w:rsidP="00EA0F4C">
      <w:pPr>
        <w:spacing w:line="480" w:lineRule="auto"/>
        <w:jc w:val="both"/>
        <w:rPr>
          <w:color w:val="000000" w:themeColor="text1"/>
        </w:rPr>
      </w:pPr>
      <w:r>
        <w:rPr>
          <w:noProof/>
          <w:color w:val="000000" w:themeColor="text1"/>
        </w:rPr>
        <w:lastRenderedPageBreak/>
        <w:drawing>
          <wp:inline distT="0" distB="0" distL="0" distR="0" wp14:anchorId="0D29AF09" wp14:editId="7356A0E3">
            <wp:extent cx="5943600" cy="595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as_figur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56300"/>
                    </a:xfrm>
                    <a:prstGeom prst="rect">
                      <a:avLst/>
                    </a:prstGeom>
                  </pic:spPr>
                </pic:pic>
              </a:graphicData>
            </a:graphic>
          </wp:inline>
        </w:drawing>
      </w:r>
    </w:p>
    <w:p w14:paraId="0D01A61F" w14:textId="2A366A44" w:rsidR="007005E1" w:rsidRDefault="002E5AB5" w:rsidP="007005E1">
      <w:pPr>
        <w:spacing w:line="480" w:lineRule="auto"/>
        <w:jc w:val="both"/>
        <w:rPr>
          <w:color w:val="000000" w:themeColor="text1"/>
        </w:rPr>
      </w:pPr>
      <w:commentRangeStart w:id="38"/>
      <w:commentRangeStart w:id="39"/>
      <w:r w:rsidRPr="00406FB8">
        <w:rPr>
          <w:b/>
          <w:bCs/>
          <w:color w:val="000000" w:themeColor="text1"/>
        </w:rPr>
        <w:t xml:space="preserve">Fig. 5 </w:t>
      </w:r>
      <w:commentRangeEnd w:id="38"/>
      <w:r w:rsidR="00B416E4">
        <w:rPr>
          <w:rStyle w:val="CommentReference"/>
          <w:rFonts w:asciiTheme="minorHAnsi" w:eastAsiaTheme="minorEastAsia" w:hAnsiTheme="minorHAnsi" w:cstheme="minorBidi"/>
        </w:rPr>
        <w:commentReference w:id="38"/>
      </w:r>
      <w:commentRangeEnd w:id="39"/>
      <w:r w:rsidR="00094D94">
        <w:rPr>
          <w:rStyle w:val="CommentReference"/>
          <w:rFonts w:asciiTheme="minorHAnsi" w:eastAsiaTheme="minorEastAsia" w:hAnsiTheme="minorHAnsi" w:cstheme="minorBidi"/>
        </w:rPr>
        <w:commentReference w:id="39"/>
      </w:r>
      <w:r w:rsidR="00796012">
        <w:rPr>
          <w:b/>
          <w:bCs/>
          <w:color w:val="000000" w:themeColor="text1"/>
        </w:rPr>
        <w:t>D</w:t>
      </w:r>
      <w:r w:rsidR="00B5667A">
        <w:rPr>
          <w:b/>
          <w:bCs/>
          <w:color w:val="000000" w:themeColor="text1"/>
        </w:rPr>
        <w:t xml:space="preserve">rought </w:t>
      </w:r>
      <w:r w:rsidR="00CF4493">
        <w:rPr>
          <w:b/>
          <w:bCs/>
          <w:color w:val="000000" w:themeColor="text1"/>
        </w:rPr>
        <w:t xml:space="preserve">legacy contingent on </w:t>
      </w:r>
      <w:r w:rsidR="00AB6C95">
        <w:rPr>
          <w:b/>
          <w:bCs/>
          <w:color w:val="000000" w:themeColor="text1"/>
        </w:rPr>
        <w:t xml:space="preserve">the </w:t>
      </w:r>
      <w:r w:rsidR="00B5667A">
        <w:rPr>
          <w:b/>
          <w:bCs/>
          <w:color w:val="000000" w:themeColor="text1"/>
        </w:rPr>
        <w:t>t</w:t>
      </w:r>
      <w:r w:rsidRPr="00406FB8">
        <w:rPr>
          <w:b/>
          <w:bCs/>
          <w:color w:val="000000" w:themeColor="text1"/>
        </w:rPr>
        <w:t>rajector</w:t>
      </w:r>
      <w:r w:rsidR="00AB6C95">
        <w:rPr>
          <w:b/>
          <w:bCs/>
          <w:color w:val="000000" w:themeColor="text1"/>
        </w:rPr>
        <w:t>y</w:t>
      </w:r>
      <w:r w:rsidR="00406FB8" w:rsidRPr="00406FB8">
        <w:rPr>
          <w:b/>
          <w:bCs/>
          <w:color w:val="000000" w:themeColor="text1"/>
        </w:rPr>
        <w:t xml:space="preserve"> of </w:t>
      </w:r>
      <w:r w:rsidR="00796012">
        <w:rPr>
          <w:b/>
          <w:bCs/>
          <w:color w:val="000000" w:themeColor="text1"/>
        </w:rPr>
        <w:t xml:space="preserve">a microbial </w:t>
      </w:r>
      <w:r w:rsidR="00406FB8">
        <w:rPr>
          <w:b/>
          <w:bCs/>
          <w:color w:val="000000" w:themeColor="text1"/>
        </w:rPr>
        <w:t xml:space="preserve">community on the </w:t>
      </w:r>
      <w:r w:rsidR="008D11E1">
        <w:rPr>
          <w:b/>
          <w:bCs/>
          <w:color w:val="000000" w:themeColor="text1"/>
        </w:rPr>
        <w:t>Y-A-S</w:t>
      </w:r>
      <w:r w:rsidR="00406FB8">
        <w:rPr>
          <w:b/>
          <w:bCs/>
          <w:color w:val="000000" w:themeColor="text1"/>
        </w:rPr>
        <w:t xml:space="preserve"> space</w:t>
      </w:r>
      <w:r w:rsidR="008D11E1">
        <w:rPr>
          <w:b/>
          <w:bCs/>
          <w:color w:val="000000" w:themeColor="text1"/>
        </w:rPr>
        <w:t>.</w:t>
      </w:r>
      <w:r w:rsidR="00CF4493">
        <w:rPr>
          <w:b/>
          <w:bCs/>
          <w:color w:val="000000" w:themeColor="text1"/>
        </w:rPr>
        <w:t xml:space="preserve"> </w:t>
      </w:r>
      <w:r w:rsidR="00CF4493">
        <w:rPr>
          <w:color w:val="000000" w:themeColor="text1"/>
        </w:rPr>
        <w:t>There will be no legacy if a community does not move</w:t>
      </w:r>
      <w:r w:rsidR="00C60E41">
        <w:rPr>
          <w:color w:val="000000" w:themeColor="text1"/>
        </w:rPr>
        <w:t xml:space="preserve"> at all </w:t>
      </w:r>
      <w:r w:rsidR="00C60E41" w:rsidRPr="002C72DA">
        <w:rPr>
          <w:color w:val="FF0000"/>
        </w:rPr>
        <w:t>or move along the thick black line</w:t>
      </w:r>
      <w:r w:rsidR="00CF4493">
        <w:rPr>
          <w:color w:val="000000" w:themeColor="text1"/>
        </w:rPr>
        <w:t xml:space="preserve">. Instead, if the community </w:t>
      </w:r>
      <w:r w:rsidR="00276EED">
        <w:rPr>
          <w:color w:val="000000" w:themeColor="text1"/>
        </w:rPr>
        <w:t>moves into and stays in the grey region, persistent legacy will occur. However, if the community eventually leaves the grey region and settles on the thick black line</w:t>
      </w:r>
      <w:r w:rsidR="0094242E">
        <w:rPr>
          <w:color w:val="000000" w:themeColor="text1"/>
        </w:rPr>
        <w:t xml:space="preserve">, only transient legacy can occur. </w:t>
      </w:r>
      <w:r w:rsidR="00AB6C95">
        <w:rPr>
          <w:color w:val="000000" w:themeColor="text1"/>
        </w:rPr>
        <w:t>However, i</w:t>
      </w:r>
      <w:r w:rsidR="0094242E">
        <w:rPr>
          <w:color w:val="000000" w:themeColor="text1"/>
        </w:rPr>
        <w:t>t is</w:t>
      </w:r>
      <w:r w:rsidR="00AB6C95">
        <w:rPr>
          <w:color w:val="000000" w:themeColor="text1"/>
        </w:rPr>
        <w:t xml:space="preserve"> speculated</w:t>
      </w:r>
      <w:r w:rsidR="0094242E">
        <w:rPr>
          <w:color w:val="000000" w:themeColor="text1"/>
        </w:rPr>
        <w:t xml:space="preserve"> </w:t>
      </w:r>
      <w:r w:rsidR="00B02CDF">
        <w:rPr>
          <w:color w:val="000000" w:themeColor="text1"/>
        </w:rPr>
        <w:t xml:space="preserve">to have another trajectory of </w:t>
      </w:r>
      <w:r w:rsidR="0094242E">
        <w:rPr>
          <w:color w:val="000000" w:themeColor="text1"/>
        </w:rPr>
        <w:t xml:space="preserve">a </w:t>
      </w:r>
      <w:r w:rsidR="0094242E">
        <w:rPr>
          <w:color w:val="000000" w:themeColor="text1"/>
        </w:rPr>
        <w:lastRenderedPageBreak/>
        <w:t>community moving into the red region</w:t>
      </w:r>
      <w:r w:rsidR="00992ABA">
        <w:rPr>
          <w:color w:val="000000" w:themeColor="text1"/>
        </w:rPr>
        <w:t xml:space="preserve"> with both increased drought tolerance and enzyme investment.</w:t>
      </w:r>
    </w:p>
    <w:p w14:paraId="04977219" w14:textId="77777777" w:rsidR="00EE15F2" w:rsidRPr="00E8240E" w:rsidRDefault="00EE15F2" w:rsidP="007005E1">
      <w:pPr>
        <w:spacing w:line="480" w:lineRule="auto"/>
        <w:jc w:val="both"/>
        <w:rPr>
          <w:color w:val="000000" w:themeColor="text1"/>
        </w:rPr>
      </w:pPr>
    </w:p>
    <w:p w14:paraId="337DC2E7" w14:textId="3F0F6086" w:rsidR="00490363" w:rsidRDefault="004B47E2" w:rsidP="00C941D8">
      <w:pPr>
        <w:spacing w:line="480" w:lineRule="auto"/>
        <w:jc w:val="both"/>
        <w:rPr>
          <w:color w:val="000000" w:themeColor="text1"/>
        </w:rPr>
      </w:pPr>
      <w:r>
        <w:rPr>
          <w:color w:val="000000" w:themeColor="text1"/>
        </w:rPr>
        <w:t xml:space="preserve">            </w:t>
      </w:r>
      <w:r w:rsidR="00E93046">
        <w:rPr>
          <w:color w:val="000000" w:themeColor="text1"/>
        </w:rPr>
        <w:t>From the contras</w:t>
      </w:r>
      <w:r w:rsidR="006159EE">
        <w:rPr>
          <w:color w:val="000000" w:themeColor="text1"/>
        </w:rPr>
        <w:t>ts of</w:t>
      </w:r>
      <w:r w:rsidR="00240F3C">
        <w:rPr>
          <w:color w:val="000000" w:themeColor="text1"/>
        </w:rPr>
        <w:t xml:space="preserve"> cases</w:t>
      </w:r>
      <w:r w:rsidR="00190751">
        <w:rPr>
          <w:color w:val="000000" w:themeColor="text1"/>
        </w:rPr>
        <w:t xml:space="preserve"> </w:t>
      </w:r>
      <w:r w:rsidR="008B3851">
        <w:rPr>
          <w:color w:val="000000" w:themeColor="text1"/>
        </w:rPr>
        <w:t xml:space="preserve">of low </w:t>
      </w:r>
      <w:r w:rsidR="006B2C8E">
        <w:rPr>
          <w:color w:val="000000" w:themeColor="text1"/>
        </w:rPr>
        <w:t>vs</w:t>
      </w:r>
      <w:r w:rsidR="00CD76C2">
        <w:rPr>
          <w:color w:val="000000" w:themeColor="text1"/>
        </w:rPr>
        <w:t>.</w:t>
      </w:r>
      <w:r w:rsidR="008B3851">
        <w:rPr>
          <w:color w:val="000000" w:themeColor="text1"/>
        </w:rPr>
        <w:t xml:space="preserve"> high</w:t>
      </w:r>
      <w:r w:rsidR="006B2C8E">
        <w:rPr>
          <w:color w:val="000000" w:themeColor="text1"/>
        </w:rPr>
        <w:t xml:space="preserve"> drought severity </w:t>
      </w:r>
      <w:r w:rsidR="007005E1">
        <w:rPr>
          <w:color w:val="000000" w:themeColor="text1"/>
        </w:rPr>
        <w:t xml:space="preserve">(transient vs. persistent legacy) </w:t>
      </w:r>
      <w:r w:rsidR="006B2C8E">
        <w:rPr>
          <w:color w:val="000000" w:themeColor="text1"/>
        </w:rPr>
        <w:t xml:space="preserve">and </w:t>
      </w:r>
      <w:r w:rsidR="00C71C75">
        <w:rPr>
          <w:color w:val="000000" w:themeColor="text1"/>
        </w:rPr>
        <w:t xml:space="preserve">of </w:t>
      </w:r>
      <w:r w:rsidR="00620073">
        <w:rPr>
          <w:color w:val="000000" w:themeColor="text1"/>
        </w:rPr>
        <w:t xml:space="preserve">cases </w:t>
      </w:r>
      <w:r w:rsidR="00190751">
        <w:rPr>
          <w:color w:val="000000" w:themeColor="text1"/>
        </w:rPr>
        <w:t xml:space="preserve">with </w:t>
      </w:r>
      <w:r w:rsidR="006B2C8E">
        <w:rPr>
          <w:color w:val="000000" w:themeColor="text1"/>
        </w:rPr>
        <w:t>vs</w:t>
      </w:r>
      <w:r w:rsidR="00CD76C2">
        <w:rPr>
          <w:color w:val="000000" w:themeColor="text1"/>
        </w:rPr>
        <w:t>.</w:t>
      </w:r>
      <w:r w:rsidR="00190751">
        <w:rPr>
          <w:color w:val="000000" w:themeColor="text1"/>
        </w:rPr>
        <w:t xml:space="preserve"> without dispersal</w:t>
      </w:r>
      <w:r w:rsidR="007005E1">
        <w:rPr>
          <w:color w:val="000000" w:themeColor="text1"/>
        </w:rPr>
        <w:t xml:space="preserve"> </w:t>
      </w:r>
      <w:r w:rsidR="008E7A05">
        <w:rPr>
          <w:color w:val="000000" w:themeColor="text1"/>
        </w:rPr>
        <w:t>(no</w:t>
      </w:r>
      <w:r w:rsidR="007005E1">
        <w:rPr>
          <w:color w:val="000000" w:themeColor="text1"/>
        </w:rPr>
        <w:t xml:space="preserve"> legacy vs. </w:t>
      </w:r>
      <w:r w:rsidR="008E7A05">
        <w:rPr>
          <w:color w:val="000000" w:themeColor="text1"/>
        </w:rPr>
        <w:t xml:space="preserve">persistent </w:t>
      </w:r>
      <w:r w:rsidR="007005E1">
        <w:rPr>
          <w:color w:val="000000" w:themeColor="text1"/>
        </w:rPr>
        <w:t>legacy)</w:t>
      </w:r>
      <w:r w:rsidR="00190751">
        <w:rPr>
          <w:color w:val="000000" w:themeColor="text1"/>
        </w:rPr>
        <w:t xml:space="preserve">, we can </w:t>
      </w:r>
      <w:r w:rsidR="00C51E64">
        <w:rPr>
          <w:color w:val="000000" w:themeColor="text1"/>
        </w:rPr>
        <w:t xml:space="preserve">arguably </w:t>
      </w:r>
      <w:r w:rsidR="00190751">
        <w:rPr>
          <w:color w:val="000000" w:themeColor="text1"/>
        </w:rPr>
        <w:t>deduce that d</w:t>
      </w:r>
      <w:r w:rsidR="00E93046">
        <w:rPr>
          <w:color w:val="000000" w:themeColor="text1"/>
        </w:rPr>
        <w:t>rought legacy in microbiome</w:t>
      </w:r>
      <w:r w:rsidR="00892DA7">
        <w:rPr>
          <w:color w:val="000000" w:themeColor="text1"/>
        </w:rPr>
        <w:t xml:space="preserve"> functioning</w:t>
      </w:r>
      <w:r w:rsidR="00E93046">
        <w:rPr>
          <w:color w:val="000000" w:themeColor="text1"/>
        </w:rPr>
        <w:t xml:space="preserve"> </w:t>
      </w:r>
      <w:r w:rsidR="00D662CE">
        <w:rPr>
          <w:color w:val="000000" w:themeColor="text1"/>
        </w:rPr>
        <w:t>originates from physiological tradeoff</w:t>
      </w:r>
      <w:r w:rsidR="00251986">
        <w:rPr>
          <w:color w:val="000000" w:themeColor="text1"/>
        </w:rPr>
        <w:t xml:space="preserve"> between enzyme and osmolyte </w:t>
      </w:r>
      <w:r w:rsidR="00251986" w:rsidRPr="00392FD8">
        <w:rPr>
          <w:color w:val="000000" w:themeColor="text1"/>
        </w:rPr>
        <w:t>production</w:t>
      </w:r>
      <w:r w:rsidR="00D662CE" w:rsidRPr="00392FD8">
        <w:rPr>
          <w:color w:val="000000" w:themeColor="text1"/>
        </w:rPr>
        <w:t xml:space="preserve"> and </w:t>
      </w:r>
      <w:r w:rsidR="00E93046" w:rsidRPr="00392FD8">
        <w:rPr>
          <w:color w:val="000000" w:themeColor="text1"/>
        </w:rPr>
        <w:t xml:space="preserve">is </w:t>
      </w:r>
      <w:r w:rsidR="0064404C" w:rsidRPr="00392FD8">
        <w:rPr>
          <w:color w:val="000000" w:themeColor="text1"/>
        </w:rPr>
        <w:t>eventually</w:t>
      </w:r>
      <w:r w:rsidR="0064404C">
        <w:rPr>
          <w:color w:val="000000" w:themeColor="text1"/>
        </w:rPr>
        <w:t xml:space="preserve"> </w:t>
      </w:r>
      <w:r w:rsidR="007F7227">
        <w:rPr>
          <w:color w:val="000000" w:themeColor="text1"/>
        </w:rPr>
        <w:t>determined</w:t>
      </w:r>
      <w:r w:rsidR="00E93046">
        <w:rPr>
          <w:color w:val="000000" w:themeColor="text1"/>
        </w:rPr>
        <w:t xml:space="preserve"> by </w:t>
      </w:r>
      <w:r w:rsidR="00024BA5">
        <w:rPr>
          <w:color w:val="000000" w:themeColor="text1"/>
        </w:rPr>
        <w:t xml:space="preserve">the </w:t>
      </w:r>
      <w:r w:rsidR="007527E5">
        <w:rPr>
          <w:color w:val="000000" w:themeColor="text1"/>
        </w:rPr>
        <w:t xml:space="preserve">position </w:t>
      </w:r>
      <w:r w:rsidR="00C132EC">
        <w:rPr>
          <w:color w:val="000000" w:themeColor="text1"/>
        </w:rPr>
        <w:t>that</w:t>
      </w:r>
      <w:r w:rsidR="007527E5">
        <w:rPr>
          <w:color w:val="000000" w:themeColor="text1"/>
        </w:rPr>
        <w:t xml:space="preserve"> a community </w:t>
      </w:r>
      <w:r w:rsidR="00817185">
        <w:rPr>
          <w:color w:val="000000" w:themeColor="text1"/>
        </w:rPr>
        <w:t xml:space="preserve">can reach </w:t>
      </w:r>
      <w:r w:rsidR="007527E5">
        <w:rPr>
          <w:color w:val="000000" w:themeColor="text1"/>
        </w:rPr>
        <w:t>on its potential</w:t>
      </w:r>
      <w:r w:rsidR="0064404C">
        <w:rPr>
          <w:color w:val="000000" w:themeColor="text1"/>
        </w:rPr>
        <w:t xml:space="preserve"> </w:t>
      </w:r>
      <w:r w:rsidR="007527E5">
        <w:rPr>
          <w:color w:val="000000" w:themeColor="text1"/>
        </w:rPr>
        <w:t>space</w:t>
      </w:r>
      <w:r w:rsidR="00024BA5">
        <w:rPr>
          <w:color w:val="000000" w:themeColor="text1"/>
        </w:rPr>
        <w:t xml:space="preserve"> </w:t>
      </w:r>
      <w:r w:rsidR="00124D51">
        <w:rPr>
          <w:color w:val="000000" w:themeColor="text1"/>
        </w:rPr>
        <w:t>constrained by</w:t>
      </w:r>
      <w:r w:rsidR="00024BA5">
        <w:rPr>
          <w:color w:val="000000" w:themeColor="text1"/>
        </w:rPr>
        <w:t xml:space="preserve"> </w:t>
      </w:r>
      <w:r w:rsidR="007F7227">
        <w:rPr>
          <w:color w:val="000000" w:themeColor="text1"/>
        </w:rPr>
        <w:t>enzyme investment</w:t>
      </w:r>
      <w:r w:rsidR="00B13270">
        <w:rPr>
          <w:color w:val="000000" w:themeColor="text1"/>
        </w:rPr>
        <w:t>,</w:t>
      </w:r>
      <w:r w:rsidR="00E53C63">
        <w:rPr>
          <w:color w:val="000000" w:themeColor="text1"/>
        </w:rPr>
        <w:t xml:space="preserve"> drought tolerance</w:t>
      </w:r>
      <w:r w:rsidR="00B13270">
        <w:rPr>
          <w:color w:val="000000" w:themeColor="text1"/>
        </w:rPr>
        <w:t>, and yield</w:t>
      </w:r>
      <w:r w:rsidR="00F55F2D">
        <w:rPr>
          <w:color w:val="000000" w:themeColor="text1"/>
        </w:rPr>
        <w:t xml:space="preserve"> </w:t>
      </w:r>
      <w:r w:rsidR="005278C2">
        <w:rPr>
          <w:color w:val="000000" w:themeColor="text1"/>
        </w:rPr>
        <w:t>(</w:t>
      </w:r>
      <w:r w:rsidR="005278C2" w:rsidRPr="00392FD8">
        <w:rPr>
          <w:b/>
          <w:bCs/>
          <w:color w:val="000000" w:themeColor="text1"/>
        </w:rPr>
        <w:t>Fig.</w:t>
      </w:r>
      <w:r w:rsidR="00F55F2D" w:rsidRPr="00392FD8">
        <w:rPr>
          <w:b/>
          <w:bCs/>
          <w:color w:val="000000" w:themeColor="text1"/>
        </w:rPr>
        <w:t xml:space="preserve"> 5</w:t>
      </w:r>
      <w:r w:rsidR="005278C2" w:rsidRPr="00392FD8">
        <w:rPr>
          <w:color w:val="000000" w:themeColor="text1"/>
        </w:rPr>
        <w:t>)</w:t>
      </w:r>
      <w:r w:rsidR="007F7227" w:rsidRPr="00392FD8">
        <w:rPr>
          <w:color w:val="000000" w:themeColor="text1"/>
        </w:rPr>
        <w:t>.</w:t>
      </w:r>
      <w:r w:rsidR="007F7227">
        <w:rPr>
          <w:color w:val="000000" w:themeColor="text1"/>
        </w:rPr>
        <w:t xml:space="preserve"> </w:t>
      </w:r>
      <w:r w:rsidR="005B04D1">
        <w:rPr>
          <w:color w:val="000000" w:themeColor="text1"/>
        </w:rPr>
        <w:t xml:space="preserve">For instance, </w:t>
      </w:r>
      <w:r w:rsidR="00DA30E9">
        <w:rPr>
          <w:color w:val="000000" w:themeColor="text1"/>
        </w:rPr>
        <w:t xml:space="preserve">when drought forces </w:t>
      </w:r>
      <w:r w:rsidR="000204C9">
        <w:rPr>
          <w:color w:val="000000" w:themeColor="text1"/>
        </w:rPr>
        <w:t>the community</w:t>
      </w:r>
      <w:r w:rsidR="00124D51">
        <w:rPr>
          <w:color w:val="000000" w:themeColor="text1"/>
        </w:rPr>
        <w:t xml:space="preserve"> to</w:t>
      </w:r>
      <w:r w:rsidR="00DA30E9">
        <w:rPr>
          <w:color w:val="000000" w:themeColor="text1"/>
        </w:rPr>
        <w:t xml:space="preserve"> move to</w:t>
      </w:r>
      <w:r w:rsidR="00124D51">
        <w:rPr>
          <w:color w:val="000000" w:themeColor="text1"/>
        </w:rPr>
        <w:t xml:space="preserve"> a position </w:t>
      </w:r>
      <w:r w:rsidR="00817C80">
        <w:rPr>
          <w:color w:val="000000" w:themeColor="text1"/>
        </w:rPr>
        <w:t>of</w:t>
      </w:r>
      <w:r w:rsidR="00124D51">
        <w:rPr>
          <w:color w:val="000000" w:themeColor="text1"/>
        </w:rPr>
        <w:t xml:space="preserve"> higher drought tolerance</w:t>
      </w:r>
      <w:r w:rsidR="00817C80">
        <w:rPr>
          <w:color w:val="000000" w:themeColor="text1"/>
        </w:rPr>
        <w:t xml:space="preserve"> 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837CC6">
        <w:rPr>
          <w:color w:val="000000" w:themeColor="text1"/>
        </w:rPr>
        <w:t xml:space="preserve">only </w:t>
      </w:r>
      <w:r w:rsidR="00817C80">
        <w:rPr>
          <w:color w:val="000000" w:themeColor="text1"/>
        </w:rPr>
        <w:t>transient legacy</w:t>
      </w:r>
      <w:r w:rsidR="00837CC6">
        <w:rPr>
          <w:color w:val="000000" w:themeColor="text1"/>
        </w:rPr>
        <w:t xml:space="preserve"> occurs.</w:t>
      </w:r>
      <w:r w:rsidR="00822C18">
        <w:rPr>
          <w:color w:val="000000" w:themeColor="text1"/>
        </w:rPr>
        <w:t xml:space="preserve"> When the community </w:t>
      </w:r>
      <w:r w:rsidR="00293CEC">
        <w:rPr>
          <w:color w:val="000000" w:themeColor="text1"/>
        </w:rPr>
        <w:t xml:space="preserve">does </w:t>
      </w:r>
      <w:r w:rsidR="00822C18">
        <w:rPr>
          <w:color w:val="000000" w:themeColor="text1"/>
        </w:rPr>
        <w:t>not move at all</w:t>
      </w:r>
      <w:r w:rsidR="00293CEC" w:rsidRPr="00293CEC">
        <w:rPr>
          <w:color w:val="000000" w:themeColor="text1"/>
        </w:rPr>
        <w:t xml:space="preserve"> </w:t>
      </w:r>
      <w:r w:rsidR="00293CEC">
        <w:rPr>
          <w:color w:val="000000" w:themeColor="text1"/>
        </w:rPr>
        <w:t xml:space="preserve">on </w:t>
      </w:r>
      <w:r w:rsidR="00E46A07" w:rsidRPr="00E46A07">
        <w:rPr>
          <w:color w:val="000000" w:themeColor="text1"/>
        </w:rPr>
        <w:t xml:space="preserve">the </w:t>
      </w:r>
      <w:r w:rsidR="00293CEC" w:rsidRPr="00E46A07">
        <w:rPr>
          <w:color w:val="000000" w:themeColor="text1"/>
        </w:rPr>
        <w:t>space</w:t>
      </w:r>
      <w:r w:rsidR="00293CEC">
        <w:rPr>
          <w:color w:val="000000" w:themeColor="text1"/>
        </w:rPr>
        <w:t xml:space="preserve"> (e.g., with dispersal present under</w:t>
      </w:r>
      <w:r w:rsidR="00C132EC">
        <w:rPr>
          <w:color w:val="000000" w:themeColor="text1"/>
        </w:rPr>
        <w:t xml:space="preserve"> even a relatively</w:t>
      </w:r>
      <w:r w:rsidR="00293CEC">
        <w:rPr>
          <w:color w:val="000000" w:themeColor="text1"/>
        </w:rPr>
        <w:t xml:space="preserve"> severe drought; </w:t>
      </w:r>
      <w:r w:rsidR="00293CEC" w:rsidRPr="00293CEC">
        <w:rPr>
          <w:b/>
          <w:bCs/>
          <w:color w:val="000000" w:themeColor="text1"/>
        </w:rPr>
        <w:t>Fig. 4B</w:t>
      </w:r>
      <w:r w:rsidR="00293CEC">
        <w:rPr>
          <w:color w:val="000000" w:themeColor="text1"/>
        </w:rPr>
        <w:t>)</w:t>
      </w:r>
      <w:r w:rsidR="00822C18">
        <w:rPr>
          <w:color w:val="000000" w:themeColor="text1"/>
        </w:rPr>
        <w:t>, even transient legacy may not be able to appear.</w:t>
      </w:r>
      <w:r w:rsidR="00293CEC">
        <w:rPr>
          <w:color w:val="000000" w:themeColor="text1"/>
        </w:rPr>
        <w:t xml:space="preserve"> </w:t>
      </w:r>
      <w:r w:rsidR="0098703E">
        <w:rPr>
          <w:color w:val="000000" w:themeColor="text1"/>
        </w:rPr>
        <w:t>In contrast, w</w:t>
      </w:r>
      <w:r w:rsidR="005B04D1">
        <w:rPr>
          <w:color w:val="000000" w:themeColor="text1"/>
        </w:rPr>
        <w:t>hen a</w:t>
      </w:r>
      <w:r w:rsidR="005B04D1" w:rsidRPr="00296972">
        <w:rPr>
          <w:color w:val="000000" w:themeColor="text1"/>
        </w:rPr>
        <w:t xml:space="preserve"> community shift towards</w:t>
      </w:r>
      <w:r w:rsidR="00440910" w:rsidRPr="00440910">
        <w:rPr>
          <w:color w:val="000000" w:themeColor="text1"/>
        </w:rPr>
        <w:t xml:space="preserve"> </w:t>
      </w:r>
      <w:r w:rsidR="00440910">
        <w:rPr>
          <w:color w:val="000000" w:themeColor="text1"/>
        </w:rPr>
        <w:t>an increasing abundance of drought-tolerant taxa</w:t>
      </w:r>
      <w:r w:rsidR="00C93C06">
        <w:rPr>
          <w:color w:val="000000" w:themeColor="text1"/>
        </w:rPr>
        <w:t xml:space="preserve"> by sacrificing capacity of enzyme production</w:t>
      </w:r>
      <w:r w:rsidR="008553D1">
        <w:rPr>
          <w:color w:val="000000" w:themeColor="text1"/>
        </w:rPr>
        <w:t xml:space="preserve"> </w:t>
      </w:r>
      <w:r w:rsidR="00C93C06">
        <w:rPr>
          <w:color w:val="000000" w:themeColor="text1"/>
        </w:rPr>
        <w:t xml:space="preserve">enables its move </w:t>
      </w:r>
      <w:r w:rsidR="00817914">
        <w:rPr>
          <w:color w:val="000000" w:themeColor="text1"/>
        </w:rPr>
        <w:t>to</w:t>
      </w:r>
      <w:r w:rsidR="00C93C06">
        <w:rPr>
          <w:color w:val="000000" w:themeColor="text1"/>
        </w:rPr>
        <w:t xml:space="preserve"> a position of higher </w:t>
      </w:r>
      <w:r w:rsidR="005B04D1" w:rsidRPr="00296972">
        <w:rPr>
          <w:color w:val="000000" w:themeColor="text1"/>
        </w:rPr>
        <w:t>drought tolerance</w:t>
      </w:r>
      <w:r w:rsidR="00C93C06">
        <w:rPr>
          <w:color w:val="000000" w:themeColor="text1"/>
        </w:rPr>
        <w:t xml:space="preserve"> and lower enzyme investment</w:t>
      </w:r>
      <w:r w:rsidR="008553D1">
        <w:rPr>
          <w:color w:val="000000" w:themeColor="text1"/>
        </w:rPr>
        <w:t xml:space="preserve"> (e.g., under an intense drought 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8553D1">
        <w:rPr>
          <w:color w:val="000000" w:themeColor="text1"/>
        </w:rPr>
        <w:t xml:space="preserve"> </w:t>
      </w:r>
      <w:commentRangeStart w:id="40"/>
      <w:r w:rsidR="008553D1">
        <w:rPr>
          <w:color w:val="000000" w:themeColor="text1"/>
        </w:rPr>
        <w:t xml:space="preserve">persistent </w:t>
      </w:r>
      <w:r w:rsidR="00C93C06">
        <w:rPr>
          <w:color w:val="000000" w:themeColor="text1"/>
        </w:rPr>
        <w:t xml:space="preserve">legacy </w:t>
      </w:r>
      <w:r w:rsidR="005B04D1" w:rsidRPr="00296972">
        <w:rPr>
          <w:color w:val="000000" w:themeColor="text1"/>
        </w:rPr>
        <w:t>i</w:t>
      </w:r>
      <w:r w:rsidR="000D4693">
        <w:rPr>
          <w:color w:val="000000" w:themeColor="text1"/>
        </w:rPr>
        <w:t>n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 </w:t>
      </w:r>
      <w:commentRangeEnd w:id="40"/>
      <w:r w:rsidR="00B416E4">
        <w:rPr>
          <w:rStyle w:val="CommentReference"/>
          <w:rFonts w:asciiTheme="minorHAnsi" w:eastAsiaTheme="minorEastAsia" w:hAnsiTheme="minorHAnsi" w:cstheme="minorBidi"/>
        </w:rPr>
        <w:commentReference w:id="40"/>
      </w:r>
    </w:p>
    <w:p w14:paraId="1B1E55CF" w14:textId="48DC0433" w:rsidR="00713B86" w:rsidRPr="00767A24" w:rsidRDefault="00490363" w:rsidP="00713B86">
      <w:pPr>
        <w:spacing w:line="480" w:lineRule="auto"/>
        <w:jc w:val="both"/>
        <w:rPr>
          <w:color w:val="000000" w:themeColor="text1"/>
        </w:rPr>
      </w:pPr>
      <w:r>
        <w:rPr>
          <w:color w:val="000000" w:themeColor="text1"/>
        </w:rPr>
        <w:t xml:space="preserve">            </w:t>
      </w:r>
      <w:r w:rsidR="00041B4B">
        <w:rPr>
          <w:color w:val="000000" w:themeColor="text1"/>
        </w:rPr>
        <w:t>With this reasoning</w:t>
      </w:r>
      <w:r w:rsidR="009F50C1">
        <w:rPr>
          <w:color w:val="000000" w:themeColor="text1"/>
        </w:rPr>
        <w:t xml:space="preserve">, any agent that is capable of shaping the trajectory of a community on the </w:t>
      </w:r>
      <w:r w:rsidR="00E46A07">
        <w:rPr>
          <w:color w:val="000000" w:themeColor="text1"/>
        </w:rPr>
        <w:t xml:space="preserve">Y-A-S constrained </w:t>
      </w:r>
      <w:r w:rsidR="009F50C1">
        <w:rPr>
          <w:color w:val="000000" w:themeColor="text1"/>
        </w:rPr>
        <w:t xml:space="preserve">space </w:t>
      </w:r>
      <w:r w:rsidR="00A018C2">
        <w:rPr>
          <w:color w:val="000000" w:themeColor="text1"/>
        </w:rPr>
        <w:t>may</w:t>
      </w:r>
      <w:r w:rsidR="009F50C1">
        <w:rPr>
          <w:color w:val="000000" w:themeColor="text1"/>
        </w:rPr>
        <w:t xml:space="preserve"> influence the property, magnitude, and/or duration of drought legacy. In fact,</w:t>
      </w:r>
      <w:r w:rsidR="00A018C2">
        <w:rPr>
          <w:color w:val="000000" w:themeColor="text1"/>
        </w:rPr>
        <w:t xml:space="preserve"> </w:t>
      </w:r>
      <w:r w:rsidR="00766983">
        <w:rPr>
          <w:color w:val="000000" w:themeColor="text1"/>
        </w:rPr>
        <w:t>m</w:t>
      </w:r>
      <w:r w:rsidR="005379DB">
        <w:rPr>
          <w:color w:val="000000" w:themeColor="text1"/>
        </w:rPr>
        <w:t>echanisms and f</w:t>
      </w:r>
      <w:r w:rsidR="005B04D1">
        <w:rPr>
          <w:color w:val="000000" w:themeColor="text1"/>
        </w:rPr>
        <w:t xml:space="preserve">actors </w:t>
      </w:r>
      <w:r w:rsidR="00121898">
        <w:rPr>
          <w:color w:val="000000" w:themeColor="text1"/>
        </w:rPr>
        <w:t>influencing</w:t>
      </w:r>
      <w:r w:rsidR="005B04D1">
        <w:rPr>
          <w:color w:val="000000" w:themeColor="text1"/>
        </w:rPr>
        <w:t xml:space="preserve"> </w:t>
      </w:r>
      <w:r w:rsidR="00D0735F">
        <w:rPr>
          <w:color w:val="000000" w:themeColor="text1"/>
        </w:rPr>
        <w:t xml:space="preserve">strength of the </w:t>
      </w:r>
      <w:r w:rsidR="005B04D1">
        <w:rPr>
          <w:color w:val="000000" w:themeColor="text1"/>
        </w:rPr>
        <w:t>tradeoff</w:t>
      </w:r>
      <w:r w:rsidR="00F82B95">
        <w:rPr>
          <w:color w:val="000000" w:themeColor="text1"/>
        </w:rPr>
        <w:t xml:space="preserve"> between enzyme and </w:t>
      </w:r>
      <w:r w:rsidR="00181E63">
        <w:rPr>
          <w:color w:val="000000" w:themeColor="text1"/>
        </w:rPr>
        <w:t>osmolyte</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CE53F9">
        <w:rPr>
          <w:color w:val="000000" w:themeColor="text1"/>
        </w:rPr>
        <w:t xml:space="preserve">. </w:t>
      </w:r>
      <w:r w:rsidR="00181E63">
        <w:rPr>
          <w:color w:val="000000" w:themeColor="text1"/>
        </w:rPr>
        <w:t xml:space="preserve">Tradeoffs in microbiome and beyond are complex 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181E63" w:rsidRPr="00055777">
        <w:rPr>
          <w:b/>
          <w:bCs/>
          <w:color w:val="000000" w:themeColor="text1"/>
        </w:rPr>
        <w:t xml:space="preserve">, 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 n</w:t>
      </w:r>
      <w:r w:rsidR="00003ED7" w:rsidRPr="005555EB">
        <w:rPr>
          <w:color w:val="000000" w:themeColor="text1"/>
        </w:rPr>
        <w:t xml:space="preserve">otably, </w:t>
      </w:r>
      <w:r w:rsidR="005555EB" w:rsidRPr="005555EB">
        <w:rPr>
          <w:color w:val="000000" w:themeColor="text1"/>
        </w:rPr>
        <w:t>tradeoffs are</w:t>
      </w:r>
      <w:r w:rsidR="0093020E" w:rsidRPr="005555EB">
        <w:rPr>
          <w:color w:val="000000" w:themeColor="text1"/>
        </w:rPr>
        <w:t xml:space="preserve"> not </w:t>
      </w:r>
      <w:r w:rsidR="00003ED7" w:rsidRPr="005555EB">
        <w:rPr>
          <w:color w:val="000000" w:themeColor="text1"/>
        </w:rPr>
        <w:t>necessarily rigid, which may even be the opposite of a tradeoff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w:t>
      </w:r>
      <w:r w:rsidR="00B5667A">
        <w:rPr>
          <w:color w:val="000000" w:themeColor="text1"/>
        </w:rPr>
        <w:lastRenderedPageBreak/>
        <w:t xml:space="preserve">complexities can be </w:t>
      </w:r>
      <w:r w:rsidR="00181E63">
        <w:rPr>
          <w:color w:val="000000" w:themeColor="text1"/>
        </w:rPr>
        <w:t>induced</w:t>
      </w:r>
      <w:r w:rsidR="00B5667A">
        <w:rPr>
          <w:color w:val="000000" w:themeColor="text1"/>
        </w:rPr>
        <w:t xml:space="preserve"> by factors including</w:t>
      </w:r>
      <w:r w:rsidR="00607CB3">
        <w:rPr>
          <w:color w:val="000000" w:themeColor="text1"/>
        </w:rPr>
        <w:t>,</w:t>
      </w:r>
      <w:r w:rsidR="00B5667A">
        <w:rPr>
          <w:color w:val="000000" w:themeColor="text1"/>
        </w:rPr>
        <w:t xml:space="preserve"> among others</w:t>
      </w:r>
      <w:r w:rsidR="00607CB3">
        <w:rPr>
          <w:color w:val="000000" w:themeColor="text1"/>
        </w:rPr>
        <w:t>,</w:t>
      </w:r>
      <w:r w:rsidR="00B5667A">
        <w:rPr>
          <w:color w:val="000000" w:themeColor="text1"/>
        </w:rPr>
        <w:t xml:space="preserve"> drought intensity, dispersal, and potentially many other</w:t>
      </w:r>
      <w:r w:rsidR="00184C4D">
        <w:rPr>
          <w:color w:val="000000" w:themeColor="text1"/>
        </w:rPr>
        <w:t>s</w:t>
      </w:r>
      <w:r w:rsidR="00B5667A">
        <w:rPr>
          <w:color w:val="000000" w:themeColor="text1"/>
        </w:rPr>
        <w:t xml:space="preserve"> </w:t>
      </w:r>
      <w:r w:rsidR="00184C4D">
        <w:rPr>
          <w:color w:val="000000" w:themeColor="text1"/>
        </w:rPr>
        <w:t xml:space="preserve">and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 xml:space="preserve">emerges from </w:t>
      </w:r>
      <w:r w:rsidR="00F55F2D" w:rsidRPr="00E46A07">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 with yield</w:t>
      </w:r>
      <w:r w:rsidR="00E46A07" w:rsidRPr="00E46A07">
        <w:rPr>
          <w:color w:val="000000" w:themeColor="text1"/>
        </w:rPr>
        <w:t xml:space="preserve"> (</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6948B6" w:rsidRPr="00B21060">
        <w:rPr>
          <w:color w:val="000000" w:themeColor="text1"/>
        </w:rPr>
        <w:t xml:space="preserve"> and</w:t>
      </w:r>
      <w:r w:rsidR="004B359E">
        <w:rPr>
          <w:color w:val="000000" w:themeColor="text1"/>
        </w:rPr>
        <w:t>/or</w:t>
      </w:r>
      <w:r w:rsidR="006948B6" w:rsidRPr="00B21060">
        <w:rPr>
          <w:color w:val="000000" w:themeColor="text1"/>
        </w:rPr>
        <w:t xml:space="preserve">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offers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w:t>
      </w:r>
      <w:commentRangeStart w:id="41"/>
      <w:r w:rsidR="003922C8">
        <w:rPr>
          <w:color w:val="000000" w:themeColor="text1"/>
        </w:rPr>
        <w:t>T</w:t>
      </w:r>
      <w:r w:rsidR="00C91880">
        <w:rPr>
          <w:color w:val="000000" w:themeColor="text1"/>
        </w:rPr>
        <w:t>his tradeoff notion raises a broad question of how to pinpoint soil microbiomes in</w:t>
      </w:r>
      <w:r w:rsidR="00B13270">
        <w:rPr>
          <w:color w:val="000000" w:themeColor="text1"/>
        </w:rPr>
        <w:t xml:space="preserve"> spaces</w:t>
      </w:r>
      <w:r w:rsidR="00C91880">
        <w:rPr>
          <w:color w:val="000000" w:themeColor="text1"/>
        </w:rPr>
        <w:t xml:space="preserve"> constrained by traits’ space. E</w:t>
      </w:r>
      <w:r w:rsidR="001314A1">
        <w:rPr>
          <w:color w:val="000000" w:themeColor="text1"/>
        </w:rPr>
        <w:t xml:space="preserve">xtending this tradeoff-mediated drought legacy mechanism to larger spatial scales across different systems would be </w:t>
      </w:r>
      <w:r w:rsidR="00C91880">
        <w:rPr>
          <w:color w:val="000000" w:themeColor="text1"/>
        </w:rPr>
        <w:t>a path to address this question</w:t>
      </w:r>
      <w:r w:rsidR="003922C8">
        <w:rPr>
          <w:color w:val="000000" w:themeColor="text1"/>
        </w:rPr>
        <w:t>, which is expected to be a fruitful research avenue. I</w:t>
      </w:r>
      <w:r w:rsidR="00713B86" w:rsidRPr="00767A24">
        <w:rPr>
          <w:color w:val="000000" w:themeColor="text1"/>
        </w:rPr>
        <w:t>t</w:t>
      </w:r>
      <w:r w:rsidR="003922C8">
        <w:rPr>
          <w:color w:val="000000" w:themeColor="text1"/>
        </w:rPr>
        <w:t xml:space="preserve"> i</w:t>
      </w:r>
      <w:r w:rsidR="00713B86" w:rsidRPr="00767A24">
        <w:rPr>
          <w:color w:val="000000" w:themeColor="text1"/>
        </w:rPr>
        <w:t xml:space="preserve">s </w:t>
      </w:r>
      <w:r w:rsidR="008A6064">
        <w:rPr>
          <w:color w:val="000000" w:themeColor="text1"/>
        </w:rPr>
        <w:t>highly expected</w:t>
      </w:r>
      <w:r w:rsidR="00713B86" w:rsidRPr="00767A24">
        <w:rPr>
          <w:color w:val="000000" w:themeColor="text1"/>
        </w:rPr>
        <w:t xml:space="preserve"> that insights gained from these</w:t>
      </w:r>
      <w:r w:rsidR="00766983" w:rsidRPr="00767A24">
        <w:rPr>
          <w:color w:val="000000" w:themeColor="text1"/>
        </w:rPr>
        <w:t xml:space="preserve"> tradeoff strength-oriented</w:t>
      </w:r>
      <w:r w:rsidR="00713B86" w:rsidRPr="00767A24">
        <w:rPr>
          <w:color w:val="000000" w:themeColor="text1"/>
        </w:rPr>
        <w:t xml:space="preserve"> inquiries </w:t>
      </w:r>
      <w:r w:rsidR="00766983" w:rsidRPr="00767A24">
        <w:rPr>
          <w:color w:val="000000" w:themeColor="text1"/>
        </w:rPr>
        <w:t xml:space="preserve">not only </w:t>
      </w:r>
      <w:r w:rsidR="00767A24" w:rsidRPr="00767A24">
        <w:rPr>
          <w:color w:val="000000" w:themeColor="text1"/>
        </w:rPr>
        <w:t xml:space="preserve">can reconcile </w:t>
      </w:r>
      <w:r w:rsidR="009C75C5">
        <w:rPr>
          <w:color w:val="000000" w:themeColor="text1"/>
        </w:rPr>
        <w:t xml:space="preserve">the </w:t>
      </w:r>
      <w:r w:rsidR="00767A24" w:rsidRPr="00767A24">
        <w:rPr>
          <w:color w:val="000000" w:themeColor="text1"/>
        </w:rPr>
        <w:t>huge discrepancies</w:t>
      </w:r>
      <w:r w:rsidR="009C75C5">
        <w:rPr>
          <w:color w:val="000000" w:themeColor="text1"/>
        </w:rPr>
        <w:t xml:space="preserve"> </w:t>
      </w:r>
      <w:r w:rsidR="00713B86" w:rsidRPr="00767A24">
        <w:rPr>
          <w:color w:val="000000" w:themeColor="text1"/>
        </w:rPr>
        <w:t xml:space="preserve">across studies in different systems with respect to </w:t>
      </w:r>
      <w:r w:rsidR="00913969">
        <w:rPr>
          <w:color w:val="000000" w:themeColor="text1"/>
        </w:rPr>
        <w:t xml:space="preserve">property, </w:t>
      </w:r>
      <w:r w:rsidR="00713B86" w:rsidRPr="00767A24">
        <w:rPr>
          <w:color w:val="000000" w:themeColor="text1"/>
        </w:rPr>
        <w:t>magnitude</w:t>
      </w:r>
      <w:r w:rsidR="00913969">
        <w:rPr>
          <w:color w:val="000000" w:themeColor="text1"/>
        </w:rPr>
        <w:t>,</w:t>
      </w:r>
      <w:r w:rsidR="00713B86" w:rsidRPr="00767A24">
        <w:rPr>
          <w:color w:val="000000" w:themeColor="text1"/>
        </w:rPr>
        <w:t xml:space="preserve"> and duration</w:t>
      </w:r>
      <w:r w:rsidR="00767A24" w:rsidRPr="00767A24">
        <w:rPr>
          <w:color w:val="000000" w:themeColor="text1"/>
        </w:rPr>
        <w:t xml:space="preserve"> but also would uncover </w:t>
      </w:r>
      <w:r w:rsidR="00F147D4">
        <w:rPr>
          <w:color w:val="000000" w:themeColor="text1"/>
        </w:rPr>
        <w:t xml:space="preserve">tempo-spatial </w:t>
      </w:r>
      <w:r w:rsidR="00767A24" w:rsidRPr="00767A24">
        <w:rPr>
          <w:color w:val="000000" w:themeColor="text1"/>
        </w:rPr>
        <w:t>patterns</w:t>
      </w:r>
      <w:r w:rsidR="001314A1">
        <w:rPr>
          <w:color w:val="000000" w:themeColor="text1"/>
        </w:rPr>
        <w:t xml:space="preserve"> in the long run.</w:t>
      </w:r>
      <w:commentRangeEnd w:id="41"/>
      <w:r w:rsidR="001A4EE9">
        <w:rPr>
          <w:rStyle w:val="CommentReference"/>
          <w:rFonts w:asciiTheme="minorHAnsi" w:eastAsiaTheme="minorEastAsia" w:hAnsiTheme="minorHAnsi" w:cstheme="minorBidi"/>
        </w:rPr>
        <w:commentReference w:id="41"/>
      </w:r>
    </w:p>
    <w:p w14:paraId="1F685258" w14:textId="57002499" w:rsidR="00236756" w:rsidRDefault="00A431D1" w:rsidP="00236756">
      <w:pPr>
        <w:spacing w:line="480" w:lineRule="auto"/>
        <w:jc w:val="both"/>
        <w:rPr>
          <w:color w:val="000000" w:themeColor="text1"/>
        </w:rPr>
      </w:pPr>
      <w:r w:rsidRPr="00296972">
        <w:rPr>
          <w:color w:val="000000" w:themeColor="text1"/>
        </w:rPr>
        <w:t xml:space="preserve">            </w:t>
      </w:r>
      <w:r w:rsidR="003922C8">
        <w:rPr>
          <w:color w:val="000000" w:themeColor="text1"/>
        </w:rPr>
        <w:t>In summary, t</w:t>
      </w:r>
      <w:r w:rsidR="00D13DF9">
        <w:rPr>
          <w:color w:val="000000" w:themeColor="text1"/>
        </w:rPr>
        <w:t>radeoff-mediated d</w:t>
      </w:r>
      <w:r w:rsidR="00A02B43">
        <w:rPr>
          <w:color w:val="000000" w:themeColor="text1"/>
        </w:rPr>
        <w:t>rought legacies</w:t>
      </w:r>
      <w:r w:rsidR="003F58B1">
        <w:rPr>
          <w:color w:val="000000" w:themeColor="text1"/>
        </w:rPr>
        <w:t xml:space="preserve"> </w:t>
      </w:r>
      <w:r w:rsidR="00D13DF9">
        <w:rPr>
          <w:color w:val="000000" w:themeColor="text1"/>
        </w:rPr>
        <w:t>emerging from</w:t>
      </w:r>
      <w:r w:rsidR="003F58B1">
        <w:rPr>
          <w:color w:val="000000" w:themeColor="text1"/>
        </w:rPr>
        <w:t xml:space="preserve"> </w:t>
      </w:r>
      <w:r w:rsidR="00FB6AFF">
        <w:rPr>
          <w:color w:val="000000" w:themeColor="text1"/>
        </w:rPr>
        <w:t xml:space="preserve">trait-based </w:t>
      </w:r>
      <w:r w:rsidR="003F58B1">
        <w:rPr>
          <w:color w:val="000000" w:themeColor="text1"/>
        </w:rPr>
        <w:t xml:space="preserve">microbial </w:t>
      </w:r>
      <w:r w:rsidR="0071298E">
        <w:rPr>
          <w:color w:val="000000" w:themeColor="text1"/>
        </w:rPr>
        <w:t>community shift</w:t>
      </w:r>
      <w:r w:rsidR="007D2893">
        <w:rPr>
          <w:color w:val="000000" w:themeColor="text1"/>
        </w:rPr>
        <w:t>s</w:t>
      </w:r>
      <w:r w:rsidR="003F58B1">
        <w:rPr>
          <w:color w:val="000000" w:themeColor="text1"/>
        </w:rPr>
        <w:t xml:space="preserve"> </w:t>
      </w:r>
      <w:r w:rsidR="007D2893">
        <w:rPr>
          <w:color w:val="000000" w:themeColor="text1"/>
        </w:rPr>
        <w:t>bear</w:t>
      </w:r>
      <w:r w:rsidRPr="00296972">
        <w:rPr>
          <w:color w:val="000000" w:themeColor="text1"/>
        </w:rPr>
        <w:t xml:space="preserve"> </w:t>
      </w:r>
      <w:r w:rsidR="00A02B43">
        <w:rPr>
          <w:color w:val="000000" w:themeColor="text1"/>
        </w:rPr>
        <w:t xml:space="preserve">immediate </w:t>
      </w:r>
      <w:r w:rsidR="003F58B1">
        <w:rPr>
          <w:color w:val="000000" w:themeColor="text1"/>
        </w:rPr>
        <w:t xml:space="preserve">implications </w:t>
      </w:r>
      <w:r w:rsidR="003F58B1" w:rsidRPr="00296972">
        <w:rPr>
          <w:color w:val="000000" w:themeColor="text1"/>
        </w:rPr>
        <w:t xml:space="preserve">for understanding </w:t>
      </w:r>
      <w:r w:rsidR="0071298E">
        <w:rPr>
          <w:color w:val="000000" w:themeColor="text1"/>
        </w:rPr>
        <w:t xml:space="preserve">soil </w:t>
      </w:r>
      <w:r w:rsidR="003F58B1" w:rsidRPr="00296972">
        <w:rPr>
          <w:color w:val="000000" w:themeColor="text1"/>
        </w:rPr>
        <w:t>microbiome</w:t>
      </w:r>
      <w:r w:rsidR="003F58B1">
        <w:rPr>
          <w:color w:val="000000" w:themeColor="text1"/>
        </w:rPr>
        <w:t xml:space="preserve"> </w:t>
      </w:r>
      <w:r w:rsidR="00A02B43">
        <w:rPr>
          <w:color w:val="000000" w:themeColor="text1"/>
        </w:rPr>
        <w:t xml:space="preserve">and </w:t>
      </w:r>
      <w:r w:rsidRPr="00296972">
        <w:rPr>
          <w:color w:val="000000" w:themeColor="text1"/>
        </w:rPr>
        <w:t xml:space="preserve">broad </w:t>
      </w:r>
      <w:r w:rsidR="003F58B1">
        <w:rPr>
          <w:color w:val="000000" w:themeColor="text1"/>
        </w:rPr>
        <w:t xml:space="preserve">consequences for </w:t>
      </w:r>
      <w:r w:rsidR="00C35BC0">
        <w:rPr>
          <w:color w:val="000000" w:themeColor="text1"/>
        </w:rPr>
        <w:t xml:space="preserve">quantifying </w:t>
      </w:r>
      <w:r w:rsidR="00EA0F4C">
        <w:rPr>
          <w:color w:val="000000" w:themeColor="text1"/>
        </w:rPr>
        <w:t>ecosystem</w:t>
      </w:r>
      <w:r w:rsidR="004216E0">
        <w:rPr>
          <w:color w:val="000000" w:themeColor="text1"/>
        </w:rPr>
        <w:t>s</w:t>
      </w:r>
      <w:r w:rsidR="00FB3133">
        <w:rPr>
          <w:color w:val="000000" w:themeColor="text1"/>
        </w:rPr>
        <w:t>’</w:t>
      </w:r>
      <w:r w:rsidR="00C35BC0">
        <w:rPr>
          <w:color w:val="000000" w:themeColor="text1"/>
        </w:rPr>
        <w:t xml:space="preserve"> responses and feedbacks to</w:t>
      </w:r>
      <w:r w:rsidRPr="00296972">
        <w:rPr>
          <w:color w:val="000000" w:themeColor="text1"/>
        </w:rPr>
        <w:t xml:space="preserve"> increasing frequency </w:t>
      </w:r>
      <w:r w:rsidR="004216E0">
        <w:rPr>
          <w:color w:val="000000" w:themeColor="text1"/>
        </w:rPr>
        <w:t xml:space="preserve">and severity </w:t>
      </w:r>
      <w:r w:rsidRPr="00296972">
        <w:rPr>
          <w:color w:val="000000" w:themeColor="text1"/>
        </w:rPr>
        <w:t xml:space="preserve">of </w:t>
      </w:r>
      <w:r w:rsidR="00DD08D8">
        <w:rPr>
          <w:color w:val="000000" w:themeColor="text1"/>
        </w:rPr>
        <w:t xml:space="preserve">drought and other </w:t>
      </w:r>
      <w:r w:rsidRPr="00296972">
        <w:rPr>
          <w:color w:val="000000" w:themeColor="text1"/>
        </w:rPr>
        <w:t>environmental changes</w:t>
      </w:r>
      <w:r w:rsidR="00715A2A" w:rsidRPr="00296972">
        <w:rPr>
          <w:color w:val="000000" w:themeColor="text1"/>
        </w:rPr>
        <w:t>.</w:t>
      </w:r>
      <w:r w:rsidR="0061384E">
        <w:rPr>
          <w:color w:val="000000" w:themeColor="text1"/>
        </w:rPr>
        <w:t xml:space="preserve"> Through</w:t>
      </w:r>
      <w:r w:rsidR="00443F60">
        <w:rPr>
          <w:color w:val="000000" w:themeColor="text1"/>
        </w:rPr>
        <w:t xml:space="preserve"> cell metabolic plasticity</w:t>
      </w:r>
      <w:r w:rsidR="00832188">
        <w:rPr>
          <w:color w:val="000000" w:themeColor="text1"/>
        </w:rPr>
        <w:t xml:space="preserve"> in terms of resource allocation between</w:t>
      </w:r>
      <w:r w:rsidR="00A33E9E">
        <w:rPr>
          <w:color w:val="000000" w:themeColor="text1"/>
        </w:rPr>
        <w:t xml:space="preserve"> </w:t>
      </w:r>
      <w:r w:rsidR="00832188">
        <w:rPr>
          <w:color w:val="000000" w:themeColor="text1"/>
        </w:rPr>
        <w:t>enzyme and osmolyte</w:t>
      </w:r>
      <w:r w:rsidR="00443F60">
        <w:rPr>
          <w:color w:val="000000" w:themeColor="text1"/>
        </w:rPr>
        <w:t xml:space="preserve"> </w:t>
      </w:r>
      <w:r w:rsidR="00E637AD">
        <w:rPr>
          <w:color w:val="000000" w:themeColor="text1"/>
        </w:rPr>
        <w:t xml:space="preserve">microbial communities </w:t>
      </w:r>
      <w:r w:rsidR="0061384E">
        <w:rPr>
          <w:color w:val="000000" w:themeColor="text1"/>
        </w:rPr>
        <w:t>achieve self-organization</w:t>
      </w:r>
      <w:r w:rsidR="00832188">
        <w:rPr>
          <w:color w:val="000000" w:themeColor="text1"/>
        </w:rPr>
        <w:t xml:space="preserve"> after drought disturbances</w:t>
      </w:r>
      <w:r w:rsidR="00E637AD">
        <w:rPr>
          <w:color w:val="000000" w:themeColor="text1"/>
        </w:rPr>
        <w:t xml:space="preserve"> to reach different states</w:t>
      </w:r>
      <w:r w:rsidR="00A947F1">
        <w:rPr>
          <w:color w:val="000000" w:themeColor="text1"/>
        </w:rPr>
        <w:t xml:space="preserve">. </w:t>
      </w:r>
      <w:r w:rsidR="00A947F1" w:rsidRPr="00B2589A">
        <w:rPr>
          <w:color w:val="000000" w:themeColor="text1"/>
        </w:rPr>
        <w:t>This notion can be totally extended to</w:t>
      </w:r>
      <w:r w:rsidR="00832188" w:rsidRPr="00B2589A">
        <w:rPr>
          <w:color w:val="000000" w:themeColor="text1"/>
        </w:rPr>
        <w:t xml:space="preserve"> any other disturbances</w:t>
      </w:r>
      <w:r w:rsidR="00A947F1" w:rsidRPr="00B2589A">
        <w:rPr>
          <w:color w:val="000000" w:themeColor="text1"/>
        </w:rPr>
        <w:t xml:space="preserve"> that soil microbiome</w:t>
      </w:r>
      <w:r w:rsidR="00467C9A" w:rsidRPr="00B2589A">
        <w:rPr>
          <w:color w:val="000000" w:themeColor="text1"/>
        </w:rPr>
        <w:t xml:space="preserve"> faces</w:t>
      </w:r>
      <w:r w:rsidR="00832188" w:rsidRPr="00B2589A">
        <w:rPr>
          <w:color w:val="000000" w:themeColor="text1"/>
        </w:rPr>
        <w:t>.</w:t>
      </w:r>
      <w:r w:rsidR="00467C9A">
        <w:rPr>
          <w:color w:val="000000" w:themeColor="text1"/>
        </w:rPr>
        <w:t xml:space="preserve"> </w:t>
      </w:r>
      <w:r w:rsidR="00832188">
        <w:rPr>
          <w:color w:val="000000" w:themeColor="text1"/>
        </w:rPr>
        <w:t>Thereby,</w:t>
      </w:r>
      <w:r w:rsidR="00A33E9E">
        <w:rPr>
          <w:color w:val="000000" w:themeColor="text1"/>
        </w:rPr>
        <w:t xml:space="preserve"> this </w:t>
      </w:r>
      <w:r w:rsidR="00FB6880">
        <w:rPr>
          <w:color w:val="000000" w:themeColor="text1"/>
        </w:rPr>
        <w:t xml:space="preserve">insight </w:t>
      </w:r>
      <w:r w:rsidR="00A33E9E">
        <w:rPr>
          <w:color w:val="000000" w:themeColor="text1"/>
        </w:rPr>
        <w:t>arguably points to next step efforts of</w:t>
      </w:r>
      <w:r w:rsidR="00832188">
        <w:rPr>
          <w:color w:val="000000" w:themeColor="text1"/>
        </w:rPr>
        <w:t xml:space="preserve"> </w:t>
      </w:r>
      <w:commentRangeStart w:id="42"/>
      <w:r w:rsidR="00832188">
        <w:rPr>
          <w:color w:val="000000" w:themeColor="text1"/>
        </w:rPr>
        <w:t>leveraging rich -omics information</w:t>
      </w:r>
      <w:r w:rsidR="00FB6880">
        <w:rPr>
          <w:color w:val="000000" w:themeColor="text1"/>
        </w:rPr>
        <w:t xml:space="preserve"> </w:t>
      </w:r>
      <w:r w:rsidR="00832188">
        <w:rPr>
          <w:color w:val="000000" w:themeColor="text1"/>
        </w:rPr>
        <w:t xml:space="preserve">to </w:t>
      </w:r>
      <w:r w:rsidR="00E637AD">
        <w:rPr>
          <w:color w:val="000000" w:themeColor="text1"/>
        </w:rPr>
        <w:t xml:space="preserve">better </w:t>
      </w:r>
      <w:r w:rsidR="00832188">
        <w:rPr>
          <w:color w:val="000000" w:themeColor="text1"/>
        </w:rPr>
        <w:t xml:space="preserve">inform such plasticity </w:t>
      </w:r>
      <w:commentRangeEnd w:id="42"/>
      <w:r w:rsidR="001A4EE9">
        <w:rPr>
          <w:rStyle w:val="CommentReference"/>
          <w:rFonts w:asciiTheme="minorHAnsi" w:eastAsiaTheme="minorEastAsia" w:hAnsiTheme="minorHAnsi" w:cstheme="minorBidi"/>
        </w:rPr>
        <w:lastRenderedPageBreak/>
        <w:commentReference w:id="42"/>
      </w:r>
      <w:r w:rsidR="00832188">
        <w:rPr>
          <w:color w:val="000000" w:themeColor="text1"/>
        </w:rPr>
        <w:t>expressed in physiological traits</w:t>
      </w:r>
      <w:r w:rsidR="00B2589A" w:rsidRPr="00B2589A">
        <w:rPr>
          <w:color w:val="000000" w:themeColor="text1"/>
        </w:rPr>
        <w:t xml:space="preserve"> </w:t>
      </w:r>
      <w:r w:rsidR="00B2589A">
        <w:rPr>
          <w:color w:val="000000" w:themeColor="text1"/>
        </w:rPr>
        <w:t xml:space="preserve">at single cell level (e.g., </w:t>
      </w:r>
      <w:proofErr w:type="spellStart"/>
      <w:r w:rsidR="00B2589A" w:rsidRPr="00FB6880">
        <w:rPr>
          <w:b/>
          <w:bCs/>
          <w:color w:val="000000" w:themeColor="text1"/>
        </w:rPr>
        <w:t>Hatzenpichler</w:t>
      </w:r>
      <w:proofErr w:type="spellEnd"/>
      <w:r w:rsidR="00B2589A" w:rsidRPr="00FB6880">
        <w:rPr>
          <w:b/>
          <w:bCs/>
          <w:color w:val="000000" w:themeColor="text1"/>
        </w:rPr>
        <w:t xml:space="preserve"> et al. 2020</w:t>
      </w:r>
      <w:r w:rsidR="00B2589A">
        <w:rPr>
          <w:color w:val="000000" w:themeColor="text1"/>
        </w:rPr>
        <w:t>)</w:t>
      </w:r>
      <w:r w:rsidR="00A947F1">
        <w:rPr>
          <w:color w:val="000000" w:themeColor="text1"/>
        </w:rPr>
        <w:t>.</w:t>
      </w:r>
      <w:r w:rsidR="00467C9A">
        <w:rPr>
          <w:color w:val="000000" w:themeColor="text1"/>
        </w:rPr>
        <w:t xml:space="preserve"> </w:t>
      </w:r>
      <w:commentRangeStart w:id="43"/>
      <w:r w:rsidR="00467C9A">
        <w:rPr>
          <w:color w:val="000000" w:themeColor="text1"/>
        </w:rPr>
        <w:t>Moreover, a more accurate quantification of drough</w:t>
      </w:r>
      <w:r w:rsidR="00936AF3">
        <w:rPr>
          <w:color w:val="000000" w:themeColor="text1"/>
        </w:rPr>
        <w:t>t</w:t>
      </w:r>
      <w:r w:rsidR="00467C9A">
        <w:rPr>
          <w:color w:val="000000" w:themeColor="text1"/>
        </w:rPr>
        <w:t xml:space="preserve"> legacy</w:t>
      </w:r>
      <w:r w:rsidR="00936AF3">
        <w:rPr>
          <w:color w:val="000000" w:themeColor="text1"/>
        </w:rPr>
        <w:t xml:space="preserve"> </w:t>
      </w:r>
      <w:r w:rsidR="00882A75">
        <w:rPr>
          <w:color w:val="000000" w:themeColor="text1"/>
        </w:rPr>
        <w:t xml:space="preserve">with </w:t>
      </w:r>
      <w:r w:rsidR="00467C9A">
        <w:rPr>
          <w:color w:val="000000" w:themeColor="text1"/>
        </w:rPr>
        <w:t>this tradeoff-based mechanism</w:t>
      </w:r>
      <w:r w:rsidR="003315BE">
        <w:rPr>
          <w:color w:val="000000" w:themeColor="text1"/>
        </w:rPr>
        <w:t xml:space="preserve"> </w:t>
      </w:r>
      <w:r w:rsidR="00467C9A">
        <w:rPr>
          <w:color w:val="000000" w:themeColor="text1"/>
        </w:rPr>
        <w:t>enables</w:t>
      </w:r>
      <w:r w:rsidR="00244C3D">
        <w:rPr>
          <w:color w:val="000000" w:themeColor="text1"/>
        </w:rPr>
        <w:t xml:space="preserve"> a </w:t>
      </w:r>
      <w:r w:rsidR="00881199">
        <w:rPr>
          <w:color w:val="000000" w:themeColor="text1"/>
        </w:rPr>
        <w:t xml:space="preserve">better evaluation </w:t>
      </w:r>
      <w:r w:rsidR="00244C3D">
        <w:rPr>
          <w:color w:val="000000" w:themeColor="text1"/>
        </w:rPr>
        <w:t xml:space="preserve">of their </w:t>
      </w:r>
      <w:r w:rsidR="00881199">
        <w:rPr>
          <w:color w:val="000000" w:themeColor="text1"/>
        </w:rPr>
        <w:t>interactions with vegetation</w:t>
      </w:r>
      <w:r w:rsidR="00244C3D">
        <w:rPr>
          <w:color w:val="000000" w:themeColor="text1"/>
        </w:rPr>
        <w:t xml:space="preserve"> for </w:t>
      </w:r>
      <w:r w:rsidR="00881199">
        <w:rPr>
          <w:color w:val="000000" w:themeColor="text1"/>
        </w:rPr>
        <w:t>addressing ecosystem dynamics and funct</w:t>
      </w:r>
      <w:r w:rsidR="00555A3B">
        <w:rPr>
          <w:color w:val="000000" w:themeColor="text1"/>
        </w:rPr>
        <w:t>ioning</w:t>
      </w:r>
      <w:r w:rsidR="00244C3D">
        <w:rPr>
          <w:color w:val="000000" w:themeColor="text1"/>
        </w:rPr>
        <w:t>.</w:t>
      </w:r>
      <w:commentRangeEnd w:id="43"/>
      <w:r w:rsidR="001A4EE9">
        <w:rPr>
          <w:rStyle w:val="CommentReference"/>
          <w:rFonts w:asciiTheme="minorHAnsi" w:eastAsiaTheme="minorEastAsia" w:hAnsiTheme="minorHAnsi" w:cstheme="minorBidi"/>
        </w:rPr>
        <w:commentReference w:id="43"/>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2017</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Pr>
          <w:color w:val="000000" w:themeColor="text1"/>
        </w:rPr>
        <w:t xml:space="preserve">e.g., </w:t>
      </w:r>
      <w:proofErr w:type="spellStart"/>
      <w:r w:rsidR="00366045" w:rsidRPr="00BE7129">
        <w:rPr>
          <w:b/>
          <w:bCs/>
          <w:color w:val="000000" w:themeColor="text1"/>
        </w:rPr>
        <w:t>Legay</w:t>
      </w:r>
      <w:proofErr w:type="spellEnd"/>
      <w:r w:rsidR="00366045" w:rsidRPr="00BE7129">
        <w:rPr>
          <w:b/>
          <w:bCs/>
          <w:color w:val="000000" w:themeColor="text1"/>
        </w:rPr>
        <w:t xml:space="preserve"> et al.</w:t>
      </w:r>
      <w:r w:rsidR="001D2F8C" w:rsidRPr="00BE7129">
        <w:rPr>
          <w:b/>
          <w:bCs/>
          <w:color w:val="000000" w:themeColor="text1"/>
        </w:rPr>
        <w:t xml:space="preserve"> </w:t>
      </w:r>
      <w:r w:rsidR="00366045" w:rsidRPr="00BE7129">
        <w:rPr>
          <w:b/>
          <w:bCs/>
          <w:color w:val="000000" w:themeColor="text1"/>
        </w:rPr>
        <w:t>2018</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legacy</w:t>
      </w:r>
      <w:r w:rsidR="00243ED5">
        <w:rPr>
          <w:color w:val="000000" w:themeColor="text1"/>
        </w:rPr>
        <w:t xml:space="preserve"> </w:t>
      </w:r>
      <w:r w:rsidR="00674B4D">
        <w:rPr>
          <w:color w:val="000000" w:themeColor="text1"/>
        </w:rPr>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 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really 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77777777" w:rsidR="00464AC8" w:rsidRDefault="00464AC8" w:rsidP="00C941D8">
      <w:pPr>
        <w:spacing w:line="480" w:lineRule="auto"/>
        <w:jc w:val="both"/>
        <w:rPr>
          <w:color w:val="000000" w:themeColor="text1"/>
        </w:rPr>
      </w:pPr>
    </w:p>
    <w:p w14:paraId="7771DD43" w14:textId="7BBE4A79" w:rsidR="00743732" w:rsidRDefault="00743732" w:rsidP="00C941D8">
      <w:pPr>
        <w:spacing w:line="480" w:lineRule="auto"/>
        <w:jc w:val="both"/>
        <w:rPr>
          <w:color w:val="000000" w:themeColor="text1"/>
        </w:rPr>
      </w:pPr>
      <w:r w:rsidRPr="00743732">
        <w:rPr>
          <w:color w:val="000000" w:themeColor="text1"/>
        </w:rPr>
        <w:lastRenderedPageBreak/>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M. L., Martiny, A. C., Treseder, K. K., &amp; Martiny, J. B. (2013). Microbial abundance and composition influence litter decomposition response to environmental change. Ecology, 94, 714-725.</w:t>
      </w:r>
    </w:p>
    <w:p w14:paraId="78D6AE57" w14:textId="09385EF3" w:rsidR="00BF6348" w:rsidRDefault="00BF6348"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5157BDDF" w14:textId="49FE713F" w:rsidR="009D080A" w:rsidRPr="009D080A" w:rsidRDefault="009D080A" w:rsidP="009D080A">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42765459" w14:textId="50908FE7" w:rsidR="009D080A" w:rsidRDefault="009D080A" w:rsidP="00C941D8">
      <w:pPr>
        <w:spacing w:line="480" w:lineRule="auto"/>
        <w:jc w:val="both"/>
        <w:rPr>
          <w:color w:val="000000" w:themeColor="text1"/>
        </w:rPr>
      </w:pPr>
    </w:p>
    <w:p w14:paraId="54ED6FC7" w14:textId="1110A290" w:rsidR="00B71874" w:rsidRDefault="00B71874" w:rsidP="00C941D8">
      <w:pPr>
        <w:spacing w:line="480" w:lineRule="auto"/>
        <w:jc w:val="both"/>
        <w:rPr>
          <w:color w:val="000000" w:themeColor="text1"/>
        </w:rPr>
      </w:pPr>
      <w:proofErr w:type="spellStart"/>
      <w:r w:rsidRPr="00B71874">
        <w:rPr>
          <w:color w:val="000000" w:themeColor="text1"/>
        </w:rPr>
        <w:t>Conradi</w:t>
      </w:r>
      <w:proofErr w:type="spellEnd"/>
      <w:r w:rsidRPr="00B71874">
        <w:rPr>
          <w:color w:val="000000" w:themeColor="text1"/>
        </w:rPr>
        <w:t xml:space="preserve">, T., Van </w:t>
      </w:r>
      <w:proofErr w:type="spellStart"/>
      <w:r w:rsidRPr="00B71874">
        <w:rPr>
          <w:color w:val="000000" w:themeColor="text1"/>
        </w:rPr>
        <w:t>Meerbeek</w:t>
      </w:r>
      <w:proofErr w:type="spellEnd"/>
      <w:r w:rsidRPr="00B71874">
        <w:rPr>
          <w:color w:val="000000" w:themeColor="text1"/>
        </w:rPr>
        <w:t xml:space="preserve">, K., Ordonez, A., &amp; </w:t>
      </w:r>
      <w:proofErr w:type="spellStart"/>
      <w:r w:rsidRPr="00B71874">
        <w:rPr>
          <w:color w:val="000000" w:themeColor="text1"/>
        </w:rPr>
        <w:t>Svenning</w:t>
      </w:r>
      <w:proofErr w:type="spellEnd"/>
      <w:r w:rsidRPr="00B71874">
        <w:rPr>
          <w:color w:val="000000" w:themeColor="text1"/>
        </w:rPr>
        <w:t>, J. C. (2020). Biogeographic historical legacies in the net primary productivity of Northern Hemisphere forests. Ecology Letters.</w:t>
      </w:r>
      <w:r w:rsidR="006C1A48">
        <w:rPr>
          <w:color w:val="000000" w:themeColor="text1"/>
        </w:rPr>
        <w:t xml:space="preserve"> </w:t>
      </w:r>
      <w:hyperlink r:id="rId18" w:history="1">
        <w:r w:rsidR="006C1A48" w:rsidRPr="00F44169">
          <w:rPr>
            <w:rStyle w:val="Hyperlink"/>
          </w:rPr>
          <w:t>https://doi.org/10.1111/ele.13481</w:t>
        </w:r>
      </w:hyperlink>
    </w:p>
    <w:p w14:paraId="2C16D951" w14:textId="77777777" w:rsidR="00B71874" w:rsidRPr="00296972" w:rsidRDefault="00B71874"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Default="004019E4" w:rsidP="00C941D8">
      <w:pPr>
        <w:spacing w:line="480" w:lineRule="auto"/>
        <w:jc w:val="both"/>
        <w:rPr>
          <w:color w:val="000000" w:themeColor="text1"/>
        </w:rPr>
      </w:pPr>
      <w:proofErr w:type="spellStart"/>
      <w:r w:rsidRPr="004019E4">
        <w:rPr>
          <w:color w:val="000000" w:themeColor="text1"/>
        </w:rPr>
        <w:t>Cuddington</w:t>
      </w:r>
      <w:proofErr w:type="spellEnd"/>
      <w:r w:rsidRPr="004019E4">
        <w:rPr>
          <w:color w:val="000000" w:themeColor="text1"/>
        </w:rPr>
        <w:t xml:space="preserve">, K. </w:t>
      </w:r>
      <w:r w:rsidR="0038674C" w:rsidRPr="004019E4">
        <w:rPr>
          <w:color w:val="000000" w:themeColor="text1"/>
        </w:rPr>
        <w:t>(2011)</w:t>
      </w:r>
      <w:r w:rsidR="0038674C">
        <w:rPr>
          <w:color w:val="000000" w:themeColor="text1"/>
        </w:rPr>
        <w:t xml:space="preserve">. </w:t>
      </w:r>
      <w:r w:rsidRPr="004019E4">
        <w:rPr>
          <w:color w:val="000000" w:themeColor="text1"/>
        </w:rPr>
        <w:t>Legacy Effects: The Persistent Impact of Ecological Interactions. Biol</w:t>
      </w:r>
      <w:r w:rsidR="0038674C">
        <w:rPr>
          <w:color w:val="000000" w:themeColor="text1"/>
        </w:rPr>
        <w:t>ogical</w:t>
      </w:r>
      <w:r w:rsidRPr="004019E4">
        <w:rPr>
          <w:color w:val="000000" w:themeColor="text1"/>
        </w:rPr>
        <w:t xml:space="preserve"> Theory</w:t>
      </w:r>
      <w:r w:rsidR="00EA5E45">
        <w:rPr>
          <w:color w:val="000000" w:themeColor="text1"/>
        </w:rPr>
        <w:t>,</w:t>
      </w:r>
      <w:r w:rsidRPr="004019E4">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765BFC" w:rsidRDefault="00765BFC" w:rsidP="00765BFC">
      <w:pPr>
        <w:spacing w:line="480" w:lineRule="auto"/>
        <w:jc w:val="both"/>
        <w:rPr>
          <w:color w:val="000000" w:themeColor="text1"/>
        </w:rPr>
      </w:pPr>
      <w:r w:rsidRPr="00765BFC">
        <w:rPr>
          <w:color w:val="000000" w:themeColor="text1"/>
        </w:rPr>
        <w:lastRenderedPageBreak/>
        <w:t>Evans, S.E., Wallenstein, M.D. (2012)</w:t>
      </w:r>
      <w:r>
        <w:rPr>
          <w:color w:val="000000" w:themeColor="text1"/>
        </w:rPr>
        <w:t xml:space="preserve"> </w:t>
      </w:r>
      <w:r w:rsidRPr="00765BFC">
        <w:rPr>
          <w:color w:val="000000" w:themeColor="text1"/>
        </w:rPr>
        <w:t>Soil microbial community response to drying and rewetting stress: does historical precipitation regime matter? </w:t>
      </w:r>
      <w:r w:rsidRPr="00EA5E45">
        <w:rPr>
          <w:color w:val="000000" w:themeColor="text1"/>
        </w:rPr>
        <w:t>Biogeochemistry</w:t>
      </w:r>
      <w:r w:rsidR="00EA5E45">
        <w:rPr>
          <w:color w:val="000000" w:themeColor="text1"/>
        </w:rPr>
        <w:t>,</w:t>
      </w:r>
      <w:r w:rsidRPr="00765BFC">
        <w:rPr>
          <w:color w:val="000000" w:themeColor="text1"/>
        </w:rPr>
        <w:t> </w:t>
      </w:r>
      <w:r w:rsidRPr="00EA5E45">
        <w:rPr>
          <w:color w:val="000000" w:themeColor="text1"/>
        </w:rPr>
        <w:t>109</w:t>
      </w:r>
      <w:r w:rsidRPr="00765BFC">
        <w:rPr>
          <w:b/>
          <w:bCs/>
          <w:color w:val="000000" w:themeColor="text1"/>
        </w:rPr>
        <w:t>, </w:t>
      </w:r>
      <w:r w:rsidRPr="00765BFC">
        <w:rPr>
          <w:color w:val="000000" w:themeColor="text1"/>
        </w:rPr>
        <w:t>101–116.</w:t>
      </w:r>
    </w:p>
    <w:p w14:paraId="530BEF0A" w14:textId="77777777" w:rsidR="00765BFC" w:rsidRDefault="00765BFC"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77777777" w:rsidR="006A288D" w:rsidRPr="00296972" w:rsidRDefault="006A288D" w:rsidP="00C941D8">
      <w:pPr>
        <w:spacing w:line="480" w:lineRule="auto"/>
        <w:jc w:val="both"/>
        <w:rPr>
          <w:color w:val="000000" w:themeColor="text1"/>
        </w:rPr>
      </w:pPr>
    </w:p>
    <w:p w14:paraId="4FF08756" w14:textId="4616E803" w:rsidR="00454869" w:rsidRPr="00296972" w:rsidRDefault="00454869" w:rsidP="00C941D8">
      <w:pPr>
        <w:spacing w:line="480" w:lineRule="auto"/>
        <w:jc w:val="both"/>
        <w:rPr>
          <w:color w:val="000000" w:themeColor="text1"/>
        </w:rPr>
      </w:pPr>
      <w:proofErr w:type="spellStart"/>
      <w:r w:rsidRPr="00296972">
        <w:rPr>
          <w:color w:val="000000" w:themeColor="text1"/>
        </w:rPr>
        <w:t>Gommers</w:t>
      </w:r>
      <w:proofErr w:type="spellEnd"/>
      <w:r w:rsidRPr="00296972">
        <w:rPr>
          <w:color w:val="000000" w:themeColor="text1"/>
        </w:rPr>
        <w:t xml:space="preserve">, P. J. F., Van </w:t>
      </w:r>
      <w:proofErr w:type="spellStart"/>
      <w:r w:rsidRPr="00296972">
        <w:rPr>
          <w:color w:val="000000" w:themeColor="text1"/>
        </w:rPr>
        <w:t>Schie</w:t>
      </w:r>
      <w:proofErr w:type="spellEnd"/>
      <w:r w:rsidRPr="00296972">
        <w:rPr>
          <w:color w:val="000000" w:themeColor="text1"/>
        </w:rPr>
        <w:t>, B. J., Van Dijken, J. P., &amp; Kuenen, J. G. (1988). Biochemical limits to microbial growth yields:</w:t>
      </w:r>
      <w:r w:rsidR="000118C7" w:rsidRPr="00296972">
        <w:rPr>
          <w:color w:val="000000" w:themeColor="text1"/>
        </w:rPr>
        <w:t xml:space="preserve"> an analysis of mixed substrate </w:t>
      </w:r>
      <w:r w:rsidRPr="00296972">
        <w:rPr>
          <w:color w:val="000000" w:themeColor="text1"/>
        </w:rPr>
        <w:t>utilization. </w:t>
      </w:r>
      <w:r w:rsidRPr="00BF6348">
        <w:rPr>
          <w:color w:val="000000" w:themeColor="text1"/>
        </w:rPr>
        <w:t xml:space="preserve">Biotechnology and </w:t>
      </w:r>
      <w:r w:rsidR="0014168F" w:rsidRPr="00BF6348">
        <w:rPr>
          <w:color w:val="000000" w:themeColor="text1"/>
        </w:rPr>
        <w:t>B</w:t>
      </w:r>
      <w:r w:rsidRPr="00BF6348">
        <w:rPr>
          <w:color w:val="000000" w:themeColor="text1"/>
        </w:rPr>
        <w:t>ioengineering,</w:t>
      </w:r>
      <w:r w:rsidRPr="00296972">
        <w:rPr>
          <w:color w:val="000000" w:themeColor="text1"/>
        </w:rPr>
        <w:t> </w:t>
      </w:r>
      <w:r w:rsidRPr="00EA5E45">
        <w:rPr>
          <w:b/>
          <w:bCs/>
          <w:color w:val="000000" w:themeColor="text1"/>
        </w:rPr>
        <w:t>32</w:t>
      </w:r>
      <w:r w:rsidRPr="00296972">
        <w:rPr>
          <w:color w:val="000000" w:themeColor="text1"/>
        </w:rPr>
        <w:t>, 86-94.</w:t>
      </w:r>
    </w:p>
    <w:p w14:paraId="5984BC9E" w14:textId="61B2E57E" w:rsidR="00E06763" w:rsidRDefault="00E06763"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B487797" w:rsidR="00194DB0" w:rsidRDefault="00194DB0"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4B222236" w14:textId="77777777" w:rsidR="0073071C" w:rsidRPr="00296972" w:rsidRDefault="0073071C" w:rsidP="00C941D8">
      <w:pPr>
        <w:spacing w:line="480" w:lineRule="auto"/>
        <w:jc w:val="both"/>
        <w:rPr>
          <w:color w:val="000000" w:themeColor="text1"/>
        </w:rPr>
      </w:pPr>
    </w:p>
    <w:p w14:paraId="5444D316" w14:textId="51ECE235" w:rsidR="00E06763" w:rsidRDefault="00E06763" w:rsidP="00C941D8">
      <w:pPr>
        <w:spacing w:line="480" w:lineRule="auto"/>
        <w:jc w:val="both"/>
        <w:rPr>
          <w:color w:val="000000" w:themeColor="text1"/>
        </w:rPr>
      </w:pPr>
      <w:proofErr w:type="spellStart"/>
      <w:r w:rsidRPr="00296972">
        <w:rPr>
          <w:color w:val="000000" w:themeColor="text1"/>
        </w:rPr>
        <w:lastRenderedPageBreak/>
        <w:t>Hobbie</w:t>
      </w:r>
      <w:proofErr w:type="spellEnd"/>
      <w:r w:rsidRPr="00296972">
        <w:rPr>
          <w:color w:val="000000" w:themeColor="text1"/>
        </w:rPr>
        <w:t xml:space="preserve">, J. E., &amp; </w:t>
      </w:r>
      <w:proofErr w:type="spellStart"/>
      <w:r w:rsidRPr="00296972">
        <w:rPr>
          <w:color w:val="000000" w:themeColor="text1"/>
        </w:rPr>
        <w:t>Hobbie</w:t>
      </w:r>
      <w:proofErr w:type="spellEnd"/>
      <w:r w:rsidRPr="00296972">
        <w:rPr>
          <w:color w:val="000000" w:themeColor="text1"/>
        </w:rPr>
        <w:t>, E. A. (2013). Microbes in nature are limited by carbon and energy: the starving-survival lifestyle in soil and consequences for estimating microbial rates. </w:t>
      </w:r>
      <w:r w:rsidRPr="00BF6348">
        <w:rPr>
          <w:color w:val="000000" w:themeColor="text1"/>
        </w:rPr>
        <w:t>Frontiers in Microbiology,</w:t>
      </w:r>
      <w:r w:rsidRPr="00296972">
        <w:rPr>
          <w:color w:val="000000" w:themeColor="text1"/>
        </w:rPr>
        <w:t> </w:t>
      </w:r>
      <w:r w:rsidRPr="00EA5E45">
        <w:rPr>
          <w:color w:val="000000" w:themeColor="text1"/>
        </w:rPr>
        <w:t>4</w:t>
      </w:r>
      <w:r w:rsidRPr="00296972">
        <w:rPr>
          <w:color w:val="000000" w:themeColor="text1"/>
        </w:rPr>
        <w:t xml:space="preserve">, 324. </w:t>
      </w:r>
    </w:p>
    <w:p w14:paraId="07AEE5EC" w14:textId="77777777" w:rsidR="002B0142" w:rsidRPr="00296972" w:rsidRDefault="002B0142"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F8FF1FA" w:rsidR="002B0142" w:rsidRDefault="002B0142"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77777777" w:rsidR="00861B6C" w:rsidRPr="00296972" w:rsidRDefault="00861B6C" w:rsidP="00C941D8">
      <w:pPr>
        <w:spacing w:line="480" w:lineRule="auto"/>
        <w:jc w:val="both"/>
        <w:rPr>
          <w:color w:val="000000" w:themeColor="text1"/>
        </w:rPr>
      </w:pPr>
    </w:p>
    <w:p w14:paraId="68C4B187" w14:textId="21DF09A2" w:rsidR="003D3A6B" w:rsidRPr="00296972" w:rsidRDefault="003D3A6B" w:rsidP="00C941D8">
      <w:pPr>
        <w:spacing w:line="480" w:lineRule="auto"/>
        <w:jc w:val="both"/>
        <w:rPr>
          <w:color w:val="000000" w:themeColor="text1"/>
        </w:rPr>
      </w:pPr>
      <w:r w:rsidRPr="00296972">
        <w:rPr>
          <w:color w:val="000000" w:themeColor="text1"/>
        </w:rPr>
        <w:t xml:space="preserve">López-Urrutia, Á., &amp; </w:t>
      </w:r>
      <w:proofErr w:type="spellStart"/>
      <w:r w:rsidRPr="00296972">
        <w:rPr>
          <w:color w:val="000000" w:themeColor="text1"/>
        </w:rPr>
        <w:t>Morán</w:t>
      </w:r>
      <w:proofErr w:type="spellEnd"/>
      <w:r w:rsidRPr="00296972">
        <w:rPr>
          <w:color w:val="000000" w:themeColor="text1"/>
        </w:rPr>
        <w:t>, X. A. G. (2007). Resource limitation of bacterial production distorts the temperature dependence of oceanic carbon cycling. </w:t>
      </w:r>
      <w:r w:rsidRPr="00BF6348">
        <w:rPr>
          <w:color w:val="000000" w:themeColor="text1"/>
        </w:rPr>
        <w:t>Ecology, 88</w:t>
      </w:r>
      <w:r w:rsidRPr="00296972">
        <w:rPr>
          <w:color w:val="000000" w:themeColor="text1"/>
        </w:rPr>
        <w:t>, 817-822.</w:t>
      </w:r>
    </w:p>
    <w:p w14:paraId="48D954EB" w14:textId="27899814" w:rsidR="00553B75" w:rsidRPr="00296972" w:rsidRDefault="00553B75"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522D7132" w:rsidR="002B6B9E" w:rsidRDefault="002B6B9E" w:rsidP="00C941D8">
      <w:pPr>
        <w:spacing w:line="480" w:lineRule="auto"/>
        <w:jc w:val="both"/>
        <w:rPr>
          <w:color w:val="000000" w:themeColor="text1"/>
        </w:rPr>
      </w:pPr>
    </w:p>
    <w:p w14:paraId="345C65E7" w14:textId="71CD2E8C" w:rsidR="007F5DD2" w:rsidRDefault="007F5DD2" w:rsidP="00C941D8">
      <w:pPr>
        <w:spacing w:line="480" w:lineRule="auto"/>
        <w:jc w:val="both"/>
        <w:rPr>
          <w:color w:val="000000" w:themeColor="text1"/>
        </w:rPr>
      </w:pPr>
      <w:r w:rsidRPr="007F5DD2">
        <w:rPr>
          <w:color w:val="000000" w:themeColor="text1"/>
        </w:rPr>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677FB614" w14:textId="77777777" w:rsidR="007F5DD2" w:rsidRPr="00296972" w:rsidRDefault="007F5DD2" w:rsidP="00C941D8">
      <w:pPr>
        <w:spacing w:line="480" w:lineRule="auto"/>
        <w:jc w:val="both"/>
        <w:rPr>
          <w:color w:val="000000" w:themeColor="text1"/>
        </w:rPr>
      </w:pPr>
    </w:p>
    <w:p w14:paraId="3E9407B6" w14:textId="259FBFE5" w:rsidR="00A90C9E" w:rsidRPr="00296972" w:rsidRDefault="00A90C9E" w:rsidP="00C941D8">
      <w:pPr>
        <w:spacing w:line="480" w:lineRule="auto"/>
        <w:jc w:val="both"/>
        <w:rPr>
          <w:color w:val="000000" w:themeColor="text1"/>
        </w:rPr>
      </w:pPr>
      <w:proofErr w:type="spellStart"/>
      <w:r w:rsidRPr="00296972">
        <w:rPr>
          <w:color w:val="000000" w:themeColor="text1"/>
        </w:rPr>
        <w:t>Sardans</w:t>
      </w:r>
      <w:proofErr w:type="spellEnd"/>
      <w:r w:rsidRPr="00296972">
        <w:rPr>
          <w:color w:val="000000" w:themeColor="text1"/>
        </w:rPr>
        <w:t xml:space="preserve">, J., &amp; </w:t>
      </w:r>
      <w:proofErr w:type="spellStart"/>
      <w:r w:rsidRPr="00296972">
        <w:rPr>
          <w:color w:val="000000" w:themeColor="text1"/>
        </w:rPr>
        <w:t>Peñuelas</w:t>
      </w:r>
      <w:proofErr w:type="spellEnd"/>
      <w:r w:rsidRPr="00296972">
        <w:rPr>
          <w:color w:val="000000" w:themeColor="text1"/>
        </w:rPr>
        <w:t>, J. (2010). Soil enzyme activity in a Mediterranean forest after six years of drought. Soil Science S</w:t>
      </w:r>
      <w:r w:rsidR="00FA3848" w:rsidRPr="00296972">
        <w:rPr>
          <w:color w:val="000000" w:themeColor="text1"/>
        </w:rPr>
        <w:t>ociety of America Journal, 74</w:t>
      </w:r>
      <w:r w:rsidRPr="00296972">
        <w:rPr>
          <w:color w:val="000000" w:themeColor="text1"/>
        </w:rPr>
        <w:t>, 838-851.</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lastRenderedPageBreak/>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64E19086" w14:textId="77777777" w:rsidR="00A90C9E" w:rsidRPr="00296972" w:rsidRDefault="00A90C9E" w:rsidP="00C941D8">
      <w:pPr>
        <w:spacing w:line="480" w:lineRule="auto"/>
        <w:jc w:val="both"/>
        <w:rPr>
          <w:color w:val="000000" w:themeColor="text1"/>
        </w:rPr>
      </w:pPr>
    </w:p>
    <w:p w14:paraId="7420B1C6" w14:textId="4E2B3D05" w:rsidR="00A90C9E" w:rsidRPr="00296972" w:rsidRDefault="002B6B9E" w:rsidP="00C941D8">
      <w:pPr>
        <w:spacing w:line="480" w:lineRule="auto"/>
        <w:jc w:val="both"/>
        <w:rPr>
          <w:rFonts w:eastAsia="SimSun"/>
          <w:color w:val="000000" w:themeColor="text1"/>
        </w:rPr>
      </w:pPr>
      <w:r w:rsidRPr="00296972">
        <w:rPr>
          <w:rFonts w:eastAsia="SimSun"/>
          <w:color w:val="000000" w:themeColor="text1"/>
        </w:rPr>
        <w:t>Schimel, J. P., &amp; Weintraub, M. N. (2003). The implications of exoenzyme activity on microbial carbon and nitrogen limitation in soil: a theoretical model. Soil Biology and Biochemistry, 35, 549-563.</w:t>
      </w:r>
    </w:p>
    <w:p w14:paraId="7BF88CEC" w14:textId="77777777" w:rsidR="00A90C9E" w:rsidRPr="00296972" w:rsidRDefault="00A90C9E" w:rsidP="00C941D8">
      <w:pPr>
        <w:spacing w:line="480" w:lineRule="auto"/>
        <w:jc w:val="both"/>
        <w:rPr>
          <w:color w:val="000000" w:themeColor="text1"/>
        </w:rPr>
      </w:pPr>
    </w:p>
    <w:p w14:paraId="4E637FA1" w14:textId="6A6A7F32" w:rsidR="00B844D0" w:rsidRPr="00296972" w:rsidRDefault="00D75AAC" w:rsidP="00C941D8">
      <w:pPr>
        <w:spacing w:line="480" w:lineRule="auto"/>
        <w:jc w:val="both"/>
        <w:rPr>
          <w:color w:val="000000" w:themeColor="text1"/>
        </w:rPr>
      </w:pPr>
      <w:proofErr w:type="spellStart"/>
      <w:r w:rsidRPr="00296972">
        <w:rPr>
          <w:color w:val="000000" w:themeColor="text1"/>
        </w:rPr>
        <w:t>Sinsabaugh</w:t>
      </w:r>
      <w:proofErr w:type="spellEnd"/>
      <w:r w:rsidRPr="00296972">
        <w:rPr>
          <w:color w:val="000000" w:themeColor="text1"/>
        </w:rPr>
        <w:t>, R. L., Manzoni, S., Moorhead, D. L., &amp; Richter, A. (2013). Carbon use efficiency of microbial communities: stoichiometry, methodology and m</w:t>
      </w:r>
      <w:r w:rsidR="00687E8A" w:rsidRPr="00296972">
        <w:rPr>
          <w:color w:val="000000" w:themeColor="text1"/>
        </w:rPr>
        <w:t>odelling. Ecology L</w:t>
      </w:r>
      <w:r w:rsidR="002822ED" w:rsidRPr="00296972">
        <w:rPr>
          <w:color w:val="000000" w:themeColor="text1"/>
        </w:rPr>
        <w:t>etters, 16</w:t>
      </w:r>
      <w:r w:rsidRPr="00296972">
        <w:rPr>
          <w:color w:val="000000" w:themeColor="text1"/>
        </w:rPr>
        <w:t>, 930-939.</w:t>
      </w:r>
    </w:p>
    <w:p w14:paraId="129E8186" w14:textId="77777777" w:rsidR="0012373E" w:rsidRPr="00296972" w:rsidRDefault="0012373E" w:rsidP="00C941D8">
      <w:pPr>
        <w:spacing w:line="480" w:lineRule="auto"/>
        <w:jc w:val="both"/>
        <w:rPr>
          <w:color w:val="000000" w:themeColor="text1"/>
        </w:rPr>
      </w:pPr>
    </w:p>
    <w:p w14:paraId="5EB2DA87" w14:textId="6F1148D2" w:rsidR="0012373E" w:rsidRPr="00296972" w:rsidRDefault="0012373E" w:rsidP="00C941D8">
      <w:pPr>
        <w:spacing w:line="480" w:lineRule="auto"/>
        <w:jc w:val="both"/>
        <w:rPr>
          <w:color w:val="000000" w:themeColor="text1"/>
        </w:rPr>
      </w:pPr>
      <w:proofErr w:type="spellStart"/>
      <w:r w:rsidRPr="00296972">
        <w:rPr>
          <w:color w:val="000000" w:themeColor="text1"/>
        </w:rPr>
        <w:t>Tiemann</w:t>
      </w:r>
      <w:proofErr w:type="spellEnd"/>
      <w:r w:rsidRPr="00296972">
        <w:rPr>
          <w:color w:val="000000" w:themeColor="text1"/>
        </w:rPr>
        <w:t>, L. K., &amp; Billings, S. A. (2011). Changes in variability of soil moisture alter microbial community C and N resource use</w:t>
      </w:r>
      <w:r w:rsidRPr="00BF6348">
        <w:rPr>
          <w:color w:val="000000" w:themeColor="text1"/>
        </w:rPr>
        <w:t>. Soil Biology and Biochemistry,</w:t>
      </w:r>
      <w:r w:rsidRPr="00296972">
        <w:rPr>
          <w:color w:val="000000" w:themeColor="text1"/>
        </w:rPr>
        <w:t> </w:t>
      </w:r>
      <w:r w:rsidRPr="00296972">
        <w:rPr>
          <w:i/>
          <w:iCs/>
          <w:color w:val="000000" w:themeColor="text1"/>
        </w:rPr>
        <w:t>43</w:t>
      </w:r>
      <w:r w:rsidRPr="00296972">
        <w:rPr>
          <w:color w:val="000000" w:themeColor="text1"/>
        </w:rPr>
        <w:t>, 1837-1847.</w:t>
      </w:r>
    </w:p>
    <w:p w14:paraId="43602BDB" w14:textId="77777777" w:rsidR="000A2520" w:rsidRDefault="000A2520" w:rsidP="00C941D8">
      <w:pPr>
        <w:spacing w:line="480" w:lineRule="auto"/>
        <w:jc w:val="both"/>
        <w:rPr>
          <w:color w:val="000000" w:themeColor="text1"/>
        </w:rPr>
      </w:pPr>
    </w:p>
    <w:p w14:paraId="387A6B56" w14:textId="77777777" w:rsidR="00A159A7" w:rsidRPr="00E942C9" w:rsidRDefault="00A159A7" w:rsidP="00A159A7">
      <w:pPr>
        <w:spacing w:line="480" w:lineRule="auto"/>
        <w:jc w:val="both"/>
        <w:rPr>
          <w:color w:val="000000" w:themeColor="text1"/>
        </w:rPr>
      </w:pPr>
      <w:bookmarkStart w:id="44" w:name="OLE_LINK1"/>
      <w:bookmarkStart w:id="45" w:name="OLE_LINK2"/>
      <w:r w:rsidRPr="00E942C9">
        <w:rPr>
          <w:color w:val="000000" w:themeColor="text1"/>
        </w:rPr>
        <w:t>Wang, B., &amp; Allison, S. D. (2019). Emergent properties of organic matter decomposition by soil enzymes. </w:t>
      </w:r>
      <w:r w:rsidRPr="00BF6348">
        <w:rPr>
          <w:color w:val="000000" w:themeColor="text1"/>
        </w:rPr>
        <w:t>Soil Biology and Biochemistry, 136,</w:t>
      </w:r>
      <w:r w:rsidRPr="00E942C9">
        <w:rPr>
          <w:color w:val="000000" w:themeColor="text1"/>
        </w:rPr>
        <w:t xml:space="preserve"> 107522.</w:t>
      </w:r>
    </w:p>
    <w:bookmarkEnd w:id="44"/>
    <w:bookmarkEnd w:id="45"/>
    <w:p w14:paraId="3E5ACC62" w14:textId="77777777" w:rsidR="000A2520" w:rsidRPr="00296972" w:rsidRDefault="000A2520"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Acknowledgements</w:t>
      </w:r>
    </w:p>
    <w:p w14:paraId="543886AC" w14:textId="174EC76D" w:rsidR="005B6B00" w:rsidRDefault="00CF77FC" w:rsidP="00C941D8">
      <w:pPr>
        <w:spacing w:line="480" w:lineRule="auto"/>
        <w:jc w:val="both"/>
        <w:rPr>
          <w:color w:val="000000" w:themeColor="text1"/>
        </w:rPr>
        <w:sectPr w:rsidR="005B6B00" w:rsidSect="00361B5F">
          <w:footerReference w:type="even" r:id="rId19"/>
          <w:footerReference w:type="default" r:id="rId20"/>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archived at:</w:t>
      </w:r>
      <w:r w:rsidR="005B6B00" w:rsidRPr="005B6B00">
        <w:t xml:space="preserve"> </w:t>
      </w:r>
      <w:hyperlink r:id="rId21"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 xml:space="preserve">available at  </w:t>
      </w:r>
      <w:hyperlink r:id="rId22"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54E2AE91"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BE18AD" w:rsidRPr="00BE18AD">
        <w:rPr>
          <w:b/>
          <w:bCs/>
        </w:rPr>
        <w:t>6</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 2012</w:t>
      </w:r>
      <w:r w:rsidR="00813878">
        <w:t>)</w:t>
      </w:r>
      <w:r w:rsidR="002342C6">
        <w:t>.</w:t>
      </w:r>
      <w:r w:rsidR="00032A3C">
        <w:t xml:space="preserve"> </w:t>
      </w:r>
      <w:r w:rsidR="006548C8">
        <w:t>The source code</w:t>
      </w:r>
      <w:r w:rsidR="00813878">
        <w:t xml:space="preserve"> in Python</w:t>
      </w:r>
      <w:r w:rsidR="006548C8">
        <w:t xml:space="preserve"> is archived at </w:t>
      </w:r>
      <w:hyperlink r:id="rId23"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03505A5C"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in </w:t>
      </w:r>
      <w:proofErr w:type="spellStart"/>
      <w:r w:rsidRPr="00296972">
        <w:rPr>
          <w:color w:val="000000" w:themeColor="text1"/>
        </w:rPr>
        <w:t>DEMENTpy</w:t>
      </w:r>
      <w:proofErr w:type="spellEnd"/>
      <w:r w:rsidRPr="00296972">
        <w:rPr>
          <w:color w:val="000000" w:themeColor="text1"/>
        </w:rPr>
        <w:t xml:space="preserve"> 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24"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08B2C1F4"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 Therefore, rate and number together determine 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production of inducible osmolyte 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is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7E24784D"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Different monomers are calculated explicitly by having differing transporters to target them. Transporters of different types and amounts are taxon-specific, </w:t>
      </w:r>
      <w:r w:rsidRPr="00296972">
        <w:rPr>
          <w:color w:val="000000" w:themeColor="text1"/>
        </w:rPr>
        <w:lastRenderedPageBreak/>
        <w:t xml:space="preserve">which is described immediately below. </w:t>
      </w:r>
      <w:r w:rsidR="00D329D6" w:rsidRPr="00296972">
        <w:rPr>
          <w:color w:val="000000" w:themeColor="text1"/>
        </w:rPr>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further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58281D4E" w14:textId="77777777" w:rsidR="00945C90" w:rsidRDefault="00945C90" w:rsidP="00DC76B1">
      <w:pPr>
        <w:spacing w:line="480" w:lineRule="auto"/>
        <w:jc w:val="both"/>
        <w:rPr>
          <w:color w:val="000000" w:themeColor="text1"/>
        </w:rPr>
      </w:pPr>
    </w:p>
    <w:p w14:paraId="541FE03C" w14:textId="456F87A1" w:rsidR="00945C90" w:rsidRDefault="00945C90" w:rsidP="00945C90">
      <w:pPr>
        <w:spacing w:line="480" w:lineRule="auto"/>
        <w:jc w:val="center"/>
        <w:rPr>
          <w:color w:val="000000" w:themeColor="text1"/>
        </w:rPr>
      </w:pPr>
      <w:r w:rsidRPr="0080613B">
        <w:rPr>
          <w:color w:val="000000" w:themeColor="text1"/>
        </w:rPr>
        <w:t xml:space="preserve"> </w:t>
      </w:r>
    </w:p>
    <w:p w14:paraId="65EA2E0B" w14:textId="756F960D" w:rsidR="00945C90" w:rsidRPr="000473D8" w:rsidRDefault="00945C90" w:rsidP="00945C90">
      <w:pPr>
        <w:spacing w:line="480" w:lineRule="auto"/>
        <w:jc w:val="center"/>
        <w:rPr>
          <w:iCs/>
          <w:color w:val="000000" w:themeColor="text1"/>
        </w:rPr>
      </w:pPr>
    </w:p>
    <w:p w14:paraId="012BE7C4" w14:textId="055C79C8" w:rsidR="00945C90" w:rsidRDefault="00945C90" w:rsidP="00945C90">
      <w:pPr>
        <w:spacing w:line="480" w:lineRule="auto"/>
        <w:jc w:val="center"/>
        <w:rPr>
          <w:color w:val="000000" w:themeColor="text1"/>
        </w:rPr>
      </w:pPr>
    </w:p>
    <w:p w14:paraId="2215943C" w14:textId="649630C8"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104ED91E" w14:textId="246B7D27"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 xml:space="preserve">etabolism explicitly deals with both the carbon upon uptake from degraded substrates and the carbon in biomass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w:t>
      </w:r>
      <w:r w:rsidR="00EF632E">
        <w:rPr>
          <w:color w:val="000000" w:themeColor="text1"/>
        </w:rPr>
        <w:t xml:space="preserve">; </w:t>
      </w:r>
      <w:proofErr w:type="spellStart"/>
      <w:r w:rsidR="00EF632E" w:rsidRPr="00DC76B1">
        <w:rPr>
          <w:b/>
          <w:bCs/>
          <w:color w:val="000000" w:themeColor="text1"/>
        </w:rPr>
        <w:t>Csonka</w:t>
      </w:r>
      <w:proofErr w:type="spellEnd"/>
      <w:r w:rsidR="00EF632E" w:rsidRPr="00DC76B1">
        <w:rPr>
          <w:b/>
          <w:bCs/>
          <w:color w:val="000000" w:themeColor="text1"/>
        </w:rPr>
        <w:t xml:space="preserve"> 1989; </w:t>
      </w:r>
      <w:proofErr w:type="spellStart"/>
      <w:r w:rsidR="00EF632E" w:rsidRPr="00DC76B1">
        <w:rPr>
          <w:b/>
          <w:bCs/>
          <w:color w:val="000000" w:themeColor="text1"/>
        </w:rPr>
        <w:t>Witteveen</w:t>
      </w:r>
      <w:proofErr w:type="spellEnd"/>
      <w:r w:rsidR="00EF632E" w:rsidRPr="00DC76B1">
        <w:rPr>
          <w:b/>
          <w:bCs/>
          <w:color w:val="000000" w:themeColor="text1"/>
        </w:rPr>
        <w:t xml:space="preserve"> and Visser 1995</w:t>
      </w:r>
      <w:r w:rsidR="00EF632E" w:rsidRPr="00296972">
        <w:rPr>
          <w:color w:val="000000" w:themeColor="text1"/>
        </w:rPr>
        <w:t xml:space="preserve">),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without depending on 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lastRenderedPageBreak/>
        <w:t xml:space="preserve">taxon-specific </w:t>
      </w:r>
      <w:r w:rsidR="00EF632E" w:rsidRPr="00296972">
        <w:rPr>
          <w:color w:val="000000" w:themeColor="text1"/>
        </w:rPr>
        <w:t>inducible 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constraints from water potential and is calculated following:</w:t>
      </w:r>
    </w:p>
    <w:p w14:paraId="6C55A62D" w14:textId="3112A907" w:rsidR="000D00CB" w:rsidRDefault="000D00CB" w:rsidP="0046029E">
      <w:pPr>
        <w:spacing w:line="480" w:lineRule="auto"/>
        <w:jc w:val="both"/>
        <w:rPr>
          <w:color w:val="000000" w:themeColor="text1"/>
        </w:rPr>
      </w:pPr>
    </w:p>
    <w:p w14:paraId="375CF748" w14:textId="32C96861" w:rsidR="000D00CB" w:rsidRDefault="00B86A48" w:rsidP="000D00CB">
      <w:pPr>
        <w:spacing w:line="480" w:lineRule="auto"/>
        <w:jc w:val="both"/>
        <w:rPr>
          <w:color w:val="000000" w:themeColor="text1"/>
        </w:rPr>
      </w:pPr>
      <w:r>
        <w:rPr>
          <w:color w:val="000000" w:themeColor="text1"/>
        </w:rPr>
        <w:sym w:font="Symbol" w:char="F061"/>
      </w:r>
    </w:p>
    <w:p w14:paraId="380FD1BF" w14:textId="77777777" w:rsidR="00DC76B1" w:rsidRDefault="00DC76B1" w:rsidP="0046029E">
      <w:pPr>
        <w:spacing w:line="480" w:lineRule="auto"/>
        <w:jc w:val="both"/>
        <w:rPr>
          <w:color w:val="000000" w:themeColor="text1"/>
        </w:rPr>
      </w:pPr>
    </w:p>
    <w:p w14:paraId="6FA932AF" w14:textId="22FB076E"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 xml:space="preserve">osmolyte production rate,  is the daily water potential, </w:t>
      </w:r>
      <w:r w:rsidR="00765BFC">
        <w:sym w:font="Symbol" w:char="F061"/>
      </w:r>
      <w:r>
        <w:rPr>
          <w:iCs/>
          <w:color w:val="000000" w:themeColor="text1"/>
        </w:rPr>
        <w:t xml:space="preserve"> is a </w:t>
      </w:r>
      <w:r w:rsidR="003474EA">
        <w:rPr>
          <w:iCs/>
          <w:color w:val="000000" w:themeColor="text1"/>
        </w:rPr>
        <w:t xml:space="preserve">water potential coefficient </w:t>
      </w:r>
      <w:r>
        <w:rPr>
          <w:iCs/>
          <w:color w:val="000000" w:themeColor="text1"/>
        </w:rPr>
        <w:t>, and</w:t>
      </w:r>
      <w:r w:rsidR="0031636B">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 xml:space="preserve">Though with a differing production rate across taxa, osmolyte in the current version </w:t>
      </w:r>
      <w:r w:rsidR="00EA6A1D">
        <w:rPr>
          <w:color w:val="000000" w:themeColor="text1"/>
        </w:rPr>
        <w:t xml:space="preserve">without differentiating among different compounds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r w:rsidR="000C3DD4" w:rsidRPr="00DC76B1">
        <w:rPr>
          <w:b/>
          <w:bCs/>
          <w:color w:val="000000" w:themeColor="text1"/>
        </w:rPr>
        <w:t>Csonka 1989</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C5H9NO2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C5H11NO2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C5H10N2O3</w:t>
      </w:r>
      <w:r w:rsidR="0085247C">
        <w:rPr>
          <w:color w:val="000000" w:themeColor="text1"/>
        </w:rPr>
        <w:t>)</w:t>
      </w:r>
      <w:r w:rsidR="00EA4F56" w:rsidRPr="00296972">
        <w:rPr>
          <w:color w:val="000000" w:themeColor="text1"/>
        </w:rPr>
        <w:t>.</w:t>
      </w:r>
    </w:p>
    <w:p w14:paraId="42FD811D" w14:textId="1DAB9EFC" w:rsidR="00E06B84"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5BFEE69D" w14:textId="77777777" w:rsidR="00054527" w:rsidRDefault="00054527" w:rsidP="0046029E">
      <w:pPr>
        <w:spacing w:line="480" w:lineRule="auto"/>
        <w:jc w:val="both"/>
        <w:rPr>
          <w:color w:val="000000" w:themeColor="text1"/>
        </w:rPr>
      </w:pPr>
    </w:p>
    <w:p w14:paraId="0951EF41" w14:textId="52325A07" w:rsidR="00054527" w:rsidRDefault="00054527" w:rsidP="0046029E">
      <w:pPr>
        <w:spacing w:line="480" w:lineRule="auto"/>
        <w:jc w:val="both"/>
        <w:rPr>
          <w:color w:val="000000" w:themeColor="text1"/>
        </w:rPr>
      </w:pPr>
    </w:p>
    <w:p w14:paraId="2569BD7B" w14:textId="77777777" w:rsidR="00C81059" w:rsidRPr="00E06B84" w:rsidRDefault="00C81059" w:rsidP="0046029E">
      <w:pPr>
        <w:spacing w:line="480" w:lineRule="auto"/>
        <w:jc w:val="both"/>
        <w:rPr>
          <w:color w:val="000000" w:themeColor="text1"/>
        </w:rPr>
      </w:pPr>
    </w:p>
    <w:p w14:paraId="5CAF1E6F" w14:textId="4FF62FCE" w:rsidR="003738A1" w:rsidRDefault="000A1A04" w:rsidP="008F4921">
      <w:pPr>
        <w:spacing w:line="480" w:lineRule="auto"/>
        <w:jc w:val="both"/>
        <w:rPr>
          <w:color w:val="000000" w:themeColor="text1"/>
        </w:rPr>
      </w:pPr>
      <w:r>
        <w:rPr>
          <w:color w:val="000000" w:themeColor="text1"/>
        </w:rPr>
        <w:t xml:space="preserve">where </w:t>
      </w:r>
      <w:r w:rsidR="0025378F">
        <w:rPr>
          <w:color w:val="000000" w:themeColor="text1"/>
        </w:rPr>
        <w:t xml:space="preserve">is </w:t>
      </w:r>
      <w:proofErr w:type="spellStart"/>
      <w:r w:rsidRPr="005C40C4">
        <w:rPr>
          <w:i/>
          <w:iCs/>
          <w:color w:val="000000" w:themeColor="text1"/>
        </w:rPr>
        <w:t>i</w:t>
      </w:r>
      <w:r w:rsidRPr="005C40C4">
        <w:rPr>
          <w:i/>
          <w:iCs/>
          <w:color w:val="000000" w:themeColor="text1"/>
          <w:vertAlign w:val="superscript"/>
        </w:rPr>
        <w:t>th</w:t>
      </w:r>
      <w:proofErr w:type="spellEnd"/>
      <w:r>
        <w:rPr>
          <w:color w:val="000000" w:themeColor="text1"/>
        </w:rPr>
        <w:t xml:space="preserve"> t</w:t>
      </w:r>
      <w:r w:rsidR="0025378F">
        <w:rPr>
          <w:color w:val="000000" w:themeColor="text1"/>
        </w:rPr>
        <w:t>axon</w:t>
      </w:r>
      <w:r w:rsidR="005C40C4">
        <w:rPr>
          <w:color w:val="000000" w:themeColor="text1"/>
        </w:rPr>
        <w:t>’s</w:t>
      </w:r>
      <w:r w:rsidR="00E06B84">
        <w:rPr>
          <w:color w:val="000000" w:themeColor="text1"/>
        </w:rPr>
        <w:t xml:space="preserve"> basal mortality probability,  is a </w:t>
      </w:r>
      <w:r>
        <w:rPr>
          <w:color w:val="000000" w:themeColor="text1"/>
        </w:rPr>
        <w:t xml:space="preserve">water potential </w:t>
      </w:r>
      <w:r w:rsidR="00E06B84">
        <w:rPr>
          <w:color w:val="000000" w:themeColor="text1"/>
        </w:rPr>
        <w:t xml:space="preserve">coefficient, </w:t>
      </w:r>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xml:space="preserve">, and </w:t>
      </w:r>
      <w:r w:rsidR="0016288E">
        <w:rPr>
          <w:iCs/>
          <w:color w:val="000000" w:themeColor="text1"/>
        </w:rPr>
        <w:t xml:space="preserve"> is a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 xml:space="preserve">removed from the microbial </w:t>
      </w:r>
      <w:r w:rsidR="00EF632E" w:rsidRPr="00296972">
        <w:rPr>
          <w:color w:val="000000" w:themeColor="text1"/>
        </w:rPr>
        <w:lastRenderedPageBreak/>
        <w:t>community</w:t>
      </w:r>
      <w:r w:rsidR="00E06B84">
        <w:rPr>
          <w:color w:val="000000" w:themeColor="text1"/>
        </w:rPr>
        <w:t xml:space="preserve">, and </w:t>
      </w:r>
      <w:r w:rsidR="00EF632E" w:rsidRPr="00296972">
        <w:rPr>
          <w:color w:val="000000" w:themeColor="text1"/>
        </w:rPr>
        <w:t>added into the substrates pools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 </w:t>
      </w:r>
    </w:p>
    <w:p w14:paraId="415D8DDD" w14:textId="4F6207C1" w:rsidR="00A549CE" w:rsidRPr="00EF06A5" w:rsidRDefault="00A549CE" w:rsidP="00EF06A5">
      <w:pPr>
        <w:spacing w:line="480" w:lineRule="auto"/>
        <w:jc w:val="both"/>
        <w:rPr>
          <w:color w:val="000000" w:themeColor="text1"/>
          <w:sz w:val="21"/>
          <w:szCs w:val="21"/>
        </w:rPr>
      </w:pPr>
    </w:p>
    <w:p w14:paraId="7ED050CD" w14:textId="0EAC4134"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2. Community-level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78EDE097" w:rsidR="009F43B1" w:rsidRPr="009F43B1" w:rsidRDefault="009F43B1" w:rsidP="008F4921">
      <w:pPr>
        <w:spacing w:line="480" w:lineRule="auto"/>
        <w:jc w:val="both"/>
        <w:rPr>
          <w:i/>
          <w:iCs/>
          <w:color w:val="000000" w:themeColor="text1"/>
        </w:rPr>
      </w:pPr>
    </w:p>
    <w:p w14:paraId="269B2E20" w14:textId="3215DE86" w:rsidR="00145141" w:rsidRPr="009F43B1" w:rsidRDefault="00145141" w:rsidP="00145141">
      <w:pPr>
        <w:spacing w:line="480" w:lineRule="auto"/>
        <w:jc w:val="both"/>
        <w:rPr>
          <w:i/>
          <w:iCs/>
          <w:color w:val="000000" w:themeColor="text1"/>
        </w:rPr>
      </w:pPr>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225EADA6" w:rsidR="008A5086" w:rsidRDefault="003813A4" w:rsidP="00D80E02">
      <w:pPr>
        <w:spacing w:line="480" w:lineRule="auto"/>
        <w:jc w:val="both"/>
      </w:pPr>
      <w:proofErr w:type="spellStart"/>
      <w:r w:rsidRPr="003813A4">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6640" w:type="dxa"/>
        <w:tblLook w:val="04A0" w:firstRow="1" w:lastRow="0" w:firstColumn="1" w:lastColumn="0" w:noHBand="0" w:noVBand="1"/>
      </w:tblPr>
      <w:tblGrid>
        <w:gridCol w:w="2399"/>
        <w:gridCol w:w="1204"/>
        <w:gridCol w:w="1413"/>
        <w:gridCol w:w="1624"/>
      </w:tblGrid>
      <w:tr w:rsidR="00BF6B0C" w:rsidRPr="00664FF1" w14:paraId="1B987463" w14:textId="77777777" w:rsidTr="001957EB">
        <w:trPr>
          <w:trHeight w:val="500"/>
        </w:trPr>
        <w:tc>
          <w:tcPr>
            <w:tcW w:w="664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1204"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1413"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624"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1957EB">
        <w:trPr>
          <w:trHeight w:val="320"/>
        </w:trPr>
        <w:tc>
          <w:tcPr>
            <w:tcW w:w="2399"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1204"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1957EB">
        <w:trPr>
          <w:trHeight w:val="320"/>
        </w:trPr>
        <w:tc>
          <w:tcPr>
            <w:tcW w:w="2399"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1204"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1957EB">
        <w:trPr>
          <w:trHeight w:val="320"/>
        </w:trPr>
        <w:tc>
          <w:tcPr>
            <w:tcW w:w="2399"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1204"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1413"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1957EB">
        <w:trPr>
          <w:trHeight w:val="320"/>
        </w:trPr>
        <w:tc>
          <w:tcPr>
            <w:tcW w:w="2399"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1204"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1413"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1957EB">
        <w:trPr>
          <w:trHeight w:val="320"/>
        </w:trPr>
        <w:tc>
          <w:tcPr>
            <w:tcW w:w="2399"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1204"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1413"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1957EB">
        <w:trPr>
          <w:trHeight w:val="320"/>
        </w:trPr>
        <w:tc>
          <w:tcPr>
            <w:tcW w:w="2399"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1204"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1413"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624"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1957EB">
        <w:trPr>
          <w:trHeight w:val="320"/>
        </w:trPr>
        <w:tc>
          <w:tcPr>
            <w:tcW w:w="2399"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1204"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1413"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624"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1957EB">
        <w:trPr>
          <w:trHeight w:val="320"/>
        </w:trPr>
        <w:tc>
          <w:tcPr>
            <w:tcW w:w="2399"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1204"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1957EB">
        <w:trPr>
          <w:trHeight w:val="320"/>
        </w:trPr>
        <w:tc>
          <w:tcPr>
            <w:tcW w:w="2399"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1204"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1957EB">
        <w:trPr>
          <w:trHeight w:val="320"/>
        </w:trPr>
        <w:tc>
          <w:tcPr>
            <w:tcW w:w="2399"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1204"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1957EB">
        <w:trPr>
          <w:trHeight w:val="320"/>
        </w:trPr>
        <w:tc>
          <w:tcPr>
            <w:tcW w:w="2399"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1204"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1413"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1204"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1413"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624"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59B51684"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Pr>
          <w:b/>
          <w:bCs/>
          <w:color w:val="000000" w:themeColor="text1"/>
        </w:rPr>
        <w:t xml:space="preserve"> and underpinning traits and intra-cellular metabolism.</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633DD310"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drought </w:t>
      </w:r>
      <w:r w:rsidR="00436EEB" w:rsidRPr="00443D0D">
        <w:rPr>
          <w:color w:val="000000" w:themeColor="text1"/>
        </w:rPr>
        <w:lastRenderedPageBreak/>
        <w:t>scenario.</w:t>
      </w:r>
      <w:r w:rsidR="00436EEB" w:rsidRPr="001D7BEB">
        <w:rPr>
          <w:b/>
          <w:bCs/>
          <w:color w:val="000000" w:themeColor="text1"/>
        </w:rPr>
        <w:t xml:space="preserve"> </w:t>
      </w:r>
      <w:r w:rsidR="00436EEB">
        <w:rPr>
          <w:color w:val="000000" w:themeColor="text1"/>
        </w:rPr>
        <w:t xml:space="preserve">The simulation experiences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for three years</w:t>
      </w:r>
      <w:r w:rsidR="00436EEB">
        <w:rPr>
          <w:color w:val="000000" w:themeColor="text1"/>
        </w:rPr>
        <w:t>; and a final recovery phase after drought disturbance. Colored bands represent different hypothetical taxa.</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AC929C6"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2D69A4">
        <w:t xml:space="preserve"> 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38543F1B" w14:textId="77777777" w:rsidR="00526B48"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1DDA3ACC" w14:textId="1DA34833" w:rsidR="00931AB7" w:rsidRPr="008F4A4C" w:rsidRDefault="00526B48">
      <w:pPr>
        <w:spacing w:line="480" w:lineRule="auto"/>
        <w:jc w:val="both"/>
        <w:rPr>
          <w:color w:val="000000" w:themeColor="text1"/>
        </w:rPr>
      </w:pPr>
      <w:r w:rsidRPr="00526B48">
        <w:rPr>
          <w:b/>
          <w:bCs/>
          <w:color w:val="000000" w:themeColor="text1"/>
        </w:rPr>
        <w:t xml:space="preserve">Supporting Fig. 5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xml:space="preserve">. (D, E) the same for the dispersal mode but with only ambient and severe scenarios. Each color band represents one type of 12 different substrates. </w:t>
      </w:r>
      <w:r w:rsidR="00820886" w:rsidRPr="00526B48">
        <w:rPr>
          <w:b/>
          <w:bCs/>
          <w:color w:val="000000" w:themeColor="text1"/>
        </w:rPr>
        <w:br w:type="page"/>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443C39A7" w:rsidR="00820886" w:rsidRPr="0093323C" w:rsidRDefault="00931AB7">
      <w:pPr>
        <w:spacing w:line="480" w:lineRule="auto"/>
        <w:jc w:val="both"/>
        <w:rPr>
          <w:color w:val="000000" w:themeColor="text1"/>
        </w:rPr>
      </w:pPr>
      <w:r w:rsidRPr="00BC5713">
        <w:rPr>
          <w:b/>
          <w:bCs/>
          <w:color w:val="000000" w:themeColor="text1"/>
        </w:rPr>
        <w:t>Supporting Fig.</w:t>
      </w:r>
      <w:r w:rsidR="00526B48">
        <w:rPr>
          <w:b/>
          <w:bCs/>
          <w:color w:val="000000" w:themeColor="text1"/>
        </w:rPr>
        <w:t xml:space="preserve"> 6.</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teven Allison" w:date="2020-06-09T14:17:00Z" w:initials="SDA">
    <w:p w14:paraId="5C8DC46D" w14:textId="77777777" w:rsidR="00760400" w:rsidRDefault="00760400">
      <w:pPr>
        <w:pStyle w:val="CommentText"/>
      </w:pPr>
      <w:r>
        <w:rPr>
          <w:rStyle w:val="CommentReference"/>
        </w:rPr>
        <w:annotationRef/>
      </w:r>
      <w:r>
        <w:t>I think the introduction still lacks a compelling conceptual framework. I think one problem is that legacies are not a field or a conceptual framework. They are simply one type of disturbance response. Therefore I suggest you consider re-framing the intro and discussion around principles of disturbance ecology (and trait-based ecology).</w:t>
      </w:r>
    </w:p>
    <w:p w14:paraId="5A3EB6A9" w14:textId="77777777" w:rsidR="00760400" w:rsidRDefault="00760400">
      <w:pPr>
        <w:pStyle w:val="CommentText"/>
      </w:pPr>
    </w:p>
    <w:p w14:paraId="475B9572" w14:textId="77777777" w:rsidR="00760400" w:rsidRDefault="00760400">
      <w:pPr>
        <w:pStyle w:val="CommentText"/>
      </w:pPr>
      <w:r>
        <w:t>I should have thought of this sooner, but why not build on the resistance-resilience-redundancy framework we developed in Allison &amp; Martiny 2008? The underlying question is very similar here: Do changes in community composition with disturbance result in changes in functioning? In our framework, three conditions were required: 1) the community had to change with disturbance (lack of resistance); 2) there need to be limitations on resilience; and 3) different communities need to function differently.</w:t>
      </w:r>
    </w:p>
    <w:p w14:paraId="34E0A4B8" w14:textId="77777777" w:rsidR="00760400" w:rsidRDefault="00760400">
      <w:pPr>
        <w:pStyle w:val="CommentText"/>
      </w:pPr>
    </w:p>
    <w:p w14:paraId="5FCB1118" w14:textId="5AA30459" w:rsidR="00760400" w:rsidRDefault="00760400">
      <w:pPr>
        <w:pStyle w:val="CommentText"/>
      </w:pPr>
      <w:r>
        <w:t>The model demonstrates the if we assume there are tradeoffs with drought tolerance, then the community changes (condition 1). Also, because these tradeoffs involve enzymes, condition 3 is also met. Condition 2 is the most interesting: resilience is high if there is dispersal, and it’s higher if the disturbance is weaker (moderate drought).</w:t>
      </w:r>
    </w:p>
  </w:comment>
  <w:comment w:id="1" w:author="Bin Wang" w:date="2020-06-17T15:59:00Z" w:initials="BW">
    <w:p w14:paraId="4DE0850E" w14:textId="22892DA7" w:rsidR="00760400" w:rsidRDefault="00760400">
      <w:pPr>
        <w:pStyle w:val="CommentText"/>
      </w:pPr>
      <w:r>
        <w:rPr>
          <w:rStyle w:val="CommentReference"/>
        </w:rPr>
        <w:annotationRef/>
      </w:r>
      <w:r>
        <w:t>I believe the resistance-resilience under disturbance is no big different from what I’m writing here. I agree the wording can definitely be improved further.</w:t>
      </w:r>
    </w:p>
    <w:p w14:paraId="7C990D9C" w14:textId="77777777" w:rsidR="00760400" w:rsidRDefault="00760400">
      <w:pPr>
        <w:pStyle w:val="CommentText"/>
      </w:pPr>
    </w:p>
    <w:p w14:paraId="43D76563" w14:textId="61D55F4C" w:rsidR="00760400" w:rsidRDefault="00760400">
      <w:pPr>
        <w:pStyle w:val="CommentText"/>
      </w:pPr>
      <w:r>
        <w:t>microbial resistance to drought disturbance</w:t>
      </w:r>
      <w:r w:rsidR="00ED0BBA">
        <w:t xml:space="preserve"> (drought impacts on microbes in soils)</w:t>
      </w:r>
      <w:r>
        <w:t xml:space="preserve"> has been studied for over a-half century, but the persistence of drought disturbance (i.e. legacy) that determine resilience, though largely observed and discussed, is still with unclear mechanism. A better understanding of this legacy facilitates understanding of resilience. So this is the conceptual framework. </w:t>
      </w:r>
    </w:p>
    <w:p w14:paraId="6540B050" w14:textId="77777777" w:rsidR="00760400" w:rsidRDefault="00760400">
      <w:pPr>
        <w:pStyle w:val="CommentText"/>
      </w:pPr>
    </w:p>
    <w:p w14:paraId="2D7CA7D9" w14:textId="28FDC3C1" w:rsidR="00760400" w:rsidRDefault="00760400">
      <w:pPr>
        <w:pStyle w:val="CommentText"/>
      </w:pPr>
      <w:r>
        <w:t xml:space="preserve">in this framework,  legacy is the focus of this study(which you also agree), so it is temporally hard to imagine I need to also detail the drought impacts (or resistance) too much. moreover, </w:t>
      </w:r>
      <w:proofErr w:type="spellStart"/>
      <w:r>
        <w:t>im</w:t>
      </w:r>
      <w:proofErr w:type="spellEnd"/>
      <w:r>
        <w:t xml:space="preserve"> not clear how should we give a more detailed background of legacy. All past literature I’ve read </w:t>
      </w:r>
      <w:r w:rsidR="00DE0FA9">
        <w:t xml:space="preserve">seems </w:t>
      </w:r>
      <w:r>
        <w:t xml:space="preserve">like what </w:t>
      </w:r>
      <w:proofErr w:type="spellStart"/>
      <w:r>
        <w:t>Im</w:t>
      </w:r>
      <w:proofErr w:type="spellEnd"/>
      <w:r>
        <w:t xml:space="preserve"> writing here: persistence of past drought disturbance.</w:t>
      </w:r>
    </w:p>
    <w:p w14:paraId="6DCDB029" w14:textId="74C149BE" w:rsidR="00760400" w:rsidRDefault="00760400">
      <w:pPr>
        <w:pStyle w:val="CommentText"/>
      </w:pPr>
    </w:p>
    <w:p w14:paraId="3636F60F" w14:textId="29DB9313" w:rsidR="00760400" w:rsidRDefault="00760400">
      <w:pPr>
        <w:pStyle w:val="CommentText"/>
      </w:pPr>
      <w:r>
        <w:t>after this introduction of big conceptual gap with respect to legacy mechanism, we can next talk about past studies on legacy mechanisms, their contributions and deficiencies, then introduce our trait-based mechanism, and finally argue to use dement to test this mechanism.</w:t>
      </w:r>
    </w:p>
    <w:p w14:paraId="55004F2B" w14:textId="06C176C3" w:rsidR="00760400" w:rsidRDefault="00760400">
      <w:pPr>
        <w:pStyle w:val="CommentText"/>
      </w:pPr>
    </w:p>
    <w:p w14:paraId="46F5C1B3" w14:textId="7BE79A68" w:rsidR="00760400" w:rsidRDefault="00760400">
      <w:pPr>
        <w:pStyle w:val="CommentText"/>
      </w:pPr>
      <w:r>
        <w:t>So I still believe the current structure makes sense!</w:t>
      </w:r>
    </w:p>
    <w:p w14:paraId="28C1C206" w14:textId="77777777" w:rsidR="00760400" w:rsidRDefault="00760400">
      <w:pPr>
        <w:pStyle w:val="CommentText"/>
      </w:pPr>
    </w:p>
    <w:p w14:paraId="5CD22FE4" w14:textId="1EB0B4D2" w:rsidR="00760400" w:rsidRDefault="00760400">
      <w:pPr>
        <w:pStyle w:val="CommentText"/>
      </w:pPr>
      <w:r>
        <w:t>accordingly, I agree in the discussion I should probably mention more about resilience and the points you mentioned can be used in the discussion explaining the results.</w:t>
      </w:r>
    </w:p>
  </w:comment>
  <w:comment w:id="2" w:author="Steven Allison" w:date="2020-06-08T11:43:00Z" w:initials="SDA">
    <w:p w14:paraId="517C896F" w14:textId="6C6A09DB" w:rsidR="00760400" w:rsidRDefault="00760400">
      <w:pPr>
        <w:pStyle w:val="CommentText"/>
      </w:pPr>
      <w:r>
        <w:rPr>
          <w:rStyle w:val="CommentReference"/>
        </w:rPr>
        <w:annotationRef/>
      </w:r>
      <w:r>
        <w:t>I still think we need a better conceptual framework and transition to introduce legacies. Maybe we could start by building up from the effects of drought on community and trait composition. Then explain how changes in these properties could lead to legacies in functioning.</w:t>
      </w:r>
    </w:p>
  </w:comment>
  <w:comment w:id="3" w:author="Bin Wang" w:date="2020-06-17T10:45:00Z" w:initials="BW">
    <w:p w14:paraId="10495861" w14:textId="651E9EBA" w:rsidR="00760400" w:rsidRDefault="00760400">
      <w:pPr>
        <w:pStyle w:val="CommentText"/>
      </w:pPr>
      <w:r>
        <w:rPr>
          <w:rStyle w:val="CommentReference"/>
        </w:rPr>
        <w:annotationRef/>
      </w:r>
      <w:r>
        <w:t xml:space="preserve">This is what I did in the previous version. In the previous version, starting immediately from the 2nd paragraph, I introduced potential mechanisms leading to tradeoff based on traits and community shift. In the 3rd paragraph, </w:t>
      </w:r>
      <w:proofErr w:type="spellStart"/>
      <w:r>
        <w:t>i</w:t>
      </w:r>
      <w:proofErr w:type="spellEnd"/>
      <w:r>
        <w:t xml:space="preserve"> briefly reviewed past studies. You suggested I should first introduce past work</w:t>
      </w:r>
      <w:r w:rsidR="00FE5166">
        <w:t>, so I changed it to the current structure. and now having</w:t>
      </w:r>
      <w:r>
        <w:t xml:space="preserve"> the current structure may not be bad.</w:t>
      </w:r>
    </w:p>
  </w:comment>
  <w:comment w:id="4" w:author="Steven Allison" w:date="2020-06-09T13:11:00Z" w:initials="SDA">
    <w:p w14:paraId="0C1DDD47" w14:textId="23357F00" w:rsidR="00760400" w:rsidRDefault="00760400">
      <w:pPr>
        <w:pStyle w:val="CommentText"/>
      </w:pPr>
      <w:r>
        <w:rPr>
          <w:rStyle w:val="CommentReference"/>
        </w:rPr>
        <w:annotationRef/>
      </w:r>
      <w:r>
        <w:t>Building on these prior studies of drought response strategies, we explore the resource-based YAS framework…</w:t>
      </w:r>
    </w:p>
  </w:comment>
  <w:comment w:id="5" w:author="Steven Allison" w:date="2020-06-09T13:13:00Z" w:initials="SDA">
    <w:p w14:paraId="4361FF1A" w14:textId="2E7EABE4" w:rsidR="00760400" w:rsidRDefault="00760400">
      <w:pPr>
        <w:pStyle w:val="CommentText"/>
      </w:pPr>
      <w:r>
        <w:rPr>
          <w:rStyle w:val="CommentReference"/>
        </w:rPr>
        <w:annotationRef/>
      </w:r>
      <w:r>
        <w:t>This idea needs more development. YAS is based on the assumption of resource-based tradeoffs, and it is these tradeoffs that we hypothesize lead to legacies. But this text is not very clear on that point.</w:t>
      </w:r>
    </w:p>
  </w:comment>
  <w:comment w:id="6" w:author="Bin Wang" w:date="2020-06-18T12:13:00Z" w:initials="BW">
    <w:p w14:paraId="63871AF4" w14:textId="6CCA08BB" w:rsidR="00760400" w:rsidRDefault="00760400">
      <w:pPr>
        <w:pStyle w:val="CommentText"/>
      </w:pPr>
      <w:r>
        <w:rPr>
          <w:rStyle w:val="CommentReference"/>
        </w:rPr>
        <w:annotationRef/>
      </w:r>
      <w:r>
        <w:t>If I understood correctly, YAS is at the individual-level.</w:t>
      </w:r>
    </w:p>
    <w:p w14:paraId="0C79D107" w14:textId="77777777" w:rsidR="000373B1" w:rsidRDefault="000373B1">
      <w:pPr>
        <w:pStyle w:val="CommentText"/>
      </w:pPr>
    </w:p>
    <w:p w14:paraId="3CAB0127" w14:textId="4716E7FE" w:rsidR="00760400" w:rsidRDefault="00760400">
      <w:pPr>
        <w:pStyle w:val="CommentText"/>
      </w:pPr>
      <w:r>
        <w:t xml:space="preserve">As we can see in our discussion, purely the physiological tradeoff can’t explain all the legacy scenarios we derived. the case with dispersal is an example, of which </w:t>
      </w:r>
      <w:r w:rsidR="000373B1">
        <w:t xml:space="preserve">the physiological tradeoff functions across season, but </w:t>
      </w:r>
      <w:r>
        <w:t>the dispersal since the very beginning of the recovery overwhelmed the drought selection, resulting in similar communities.</w:t>
      </w:r>
    </w:p>
    <w:p w14:paraId="6C54D353" w14:textId="63954218" w:rsidR="00A82358" w:rsidRDefault="00A82358">
      <w:pPr>
        <w:pStyle w:val="CommentText"/>
      </w:pPr>
    </w:p>
    <w:p w14:paraId="22453EC7" w14:textId="52A8C595" w:rsidR="00760400" w:rsidRDefault="00A82358">
      <w:pPr>
        <w:pStyle w:val="CommentText"/>
      </w:pPr>
      <w:r>
        <w:t>I think it is a mechanism of tradeoff-based but eventually determined by position of community-level position on the YAS constrained space.</w:t>
      </w:r>
    </w:p>
  </w:comment>
  <w:comment w:id="7" w:author="Steven Allison" w:date="2020-06-09T13:14:00Z" w:initials="SDA">
    <w:p w14:paraId="0A1134B9" w14:textId="6C8CE730" w:rsidR="00760400" w:rsidRDefault="00760400">
      <w:pPr>
        <w:pStyle w:val="CommentText"/>
      </w:pPr>
      <w:r>
        <w:rPr>
          <w:rStyle w:val="CommentReference"/>
        </w:rPr>
        <w:annotationRef/>
      </w:r>
      <w:r>
        <w:t>Introduction needs a much better developed discussion of dispersal literature and mechanisms.</w:t>
      </w:r>
    </w:p>
  </w:comment>
  <w:comment w:id="8" w:author="Steven Allison" w:date="2020-06-09T13:15:00Z" w:initials="SDA">
    <w:p w14:paraId="4E9DB949" w14:textId="0C08BE76" w:rsidR="00760400" w:rsidRDefault="00760400">
      <w:pPr>
        <w:pStyle w:val="CommentText"/>
      </w:pPr>
      <w:r>
        <w:rPr>
          <w:rStyle w:val="CommentReference"/>
        </w:rPr>
        <w:annotationRef/>
      </w:r>
      <w:r>
        <w:t>I’m not sure this paragraph is very useful. We are not conducting a model comparison with functional group models. Rather, we are using DEMENT as an appropriate tool to test hypotheses about the consequences of resource-based tradeoffs and community shifts over different timescales.</w:t>
      </w:r>
    </w:p>
  </w:comment>
  <w:comment w:id="9" w:author="Bin Wang" w:date="2020-06-17T11:12:00Z" w:initials="BW">
    <w:p w14:paraId="389C1F4D" w14:textId="3C58646A" w:rsidR="00760400" w:rsidRDefault="00760400">
      <w:pPr>
        <w:pStyle w:val="CommentText"/>
      </w:pPr>
      <w:r>
        <w:rPr>
          <w:rStyle w:val="CommentReference"/>
        </w:rPr>
        <w:annotationRef/>
      </w:r>
      <w:r>
        <w:t xml:space="preserve">But why did we specifically use a trait-based modelling tool instead of other tools, especially other models? I think we’d better to include a few lines  justifying this. </w:t>
      </w:r>
    </w:p>
    <w:p w14:paraId="6FD09E57" w14:textId="77777777" w:rsidR="00760400" w:rsidRDefault="00760400">
      <w:pPr>
        <w:pStyle w:val="CommentText"/>
      </w:pPr>
    </w:p>
    <w:p w14:paraId="2746F7DA" w14:textId="0FD2D710" w:rsidR="00760400" w:rsidRDefault="00760400">
      <w:pPr>
        <w:pStyle w:val="CommentText"/>
      </w:pPr>
      <w:r>
        <w:t>If you believe this will be unnecessary / obvious to readers, I can totally delete them.</w:t>
      </w:r>
    </w:p>
  </w:comment>
  <w:comment w:id="10" w:author="Steven Allison" w:date="2020-06-09T13:25:00Z" w:initials="SDA">
    <w:p w14:paraId="6DD41750" w14:textId="489CAA4D" w:rsidR="00760400" w:rsidRDefault="00760400">
      <w:pPr>
        <w:pStyle w:val="CommentText"/>
      </w:pPr>
      <w:r>
        <w:rPr>
          <w:rStyle w:val="CommentReference"/>
        </w:rPr>
        <w:annotationRef/>
      </w:r>
      <w:r>
        <w:t>I think we first need to ask if, given our model assumptions, legacies are predicted by the model.</w:t>
      </w:r>
    </w:p>
  </w:comment>
  <w:comment w:id="11" w:author="Bin Wang" w:date="2020-06-18T12:19:00Z" w:initials="BW">
    <w:p w14:paraId="16C35426" w14:textId="0DDE530D" w:rsidR="0029646E" w:rsidRDefault="0029646E">
      <w:pPr>
        <w:pStyle w:val="CommentText"/>
      </w:pPr>
      <w:r>
        <w:rPr>
          <w:rStyle w:val="CommentReference"/>
        </w:rPr>
        <w:annotationRef/>
      </w:r>
      <w:r>
        <w:t>sounds good. but do we need to first mention somewhere beforehand the various legacy scenarios of transient and persistent legacy?</w:t>
      </w:r>
    </w:p>
  </w:comment>
  <w:comment w:id="12" w:author="Steven Allison" w:date="2020-06-09T13:18:00Z" w:initials="SDA">
    <w:p w14:paraId="5391FB6C" w14:textId="59BD43E1" w:rsidR="00760400" w:rsidRDefault="00760400">
      <w:pPr>
        <w:pStyle w:val="CommentText"/>
      </w:pPr>
      <w:r>
        <w:rPr>
          <w:rStyle w:val="CommentReference"/>
        </w:rPr>
        <w:annotationRef/>
      </w:r>
      <w:r>
        <w:t>I think this should be the first question. If there are no changes in resource allocation, then we would not expect any legacies.</w:t>
      </w:r>
    </w:p>
  </w:comment>
  <w:comment w:id="13" w:author="Bin Wang" w:date="2020-06-18T12:20:00Z" w:initials="BW">
    <w:p w14:paraId="37569E12" w14:textId="77777777" w:rsidR="0029646E" w:rsidRDefault="0029646E">
      <w:pPr>
        <w:pStyle w:val="CommentText"/>
      </w:pPr>
      <w:r>
        <w:rPr>
          <w:rStyle w:val="CommentReference"/>
        </w:rPr>
        <w:annotationRef/>
      </w:r>
      <w:r>
        <w:t xml:space="preserve">yes, but if we understand it in this way: </w:t>
      </w:r>
    </w:p>
    <w:p w14:paraId="76A51DF7" w14:textId="77777777" w:rsidR="0029646E" w:rsidRDefault="0029646E">
      <w:pPr>
        <w:pStyle w:val="CommentText"/>
      </w:pPr>
    </w:p>
    <w:p w14:paraId="6FFF0C81" w14:textId="77777777" w:rsidR="0029646E" w:rsidRDefault="0029646E">
      <w:pPr>
        <w:pStyle w:val="CommentText"/>
      </w:pPr>
      <w:r>
        <w:t>after we first get different dynamics under different scenarios, we then examine the underlying changes in traits</w:t>
      </w:r>
    </w:p>
    <w:p w14:paraId="2775D18D" w14:textId="77777777" w:rsidR="0029646E" w:rsidRDefault="0029646E">
      <w:pPr>
        <w:pStyle w:val="CommentText"/>
      </w:pPr>
    </w:p>
    <w:p w14:paraId="3B6328AB" w14:textId="01372D3A" w:rsidR="0029646E" w:rsidRDefault="0029646E">
      <w:pPr>
        <w:pStyle w:val="CommentText"/>
      </w:pPr>
      <w:r>
        <w:t>it might also make sense.</w:t>
      </w:r>
    </w:p>
  </w:comment>
  <w:comment w:id="14" w:author="Steven Allison" w:date="2020-06-09T13:29:00Z" w:initials="SDA">
    <w:p w14:paraId="07782764" w14:textId="68B4A905" w:rsidR="00760400" w:rsidRDefault="00760400">
      <w:pPr>
        <w:pStyle w:val="CommentText"/>
      </w:pPr>
      <w:r>
        <w:rPr>
          <w:rStyle w:val="CommentReference"/>
        </w:rPr>
        <w:annotationRef/>
      </w:r>
      <w:proofErr w:type="spellStart"/>
      <w:r>
        <w:t>Ad</w:t>
      </w:r>
      <w:proofErr w:type="spellEnd"/>
      <w:r>
        <w:t>d a sentence or two justifying how this set-up represents dispersal.</w:t>
      </w:r>
    </w:p>
  </w:comment>
  <w:comment w:id="15" w:author="Steven Allison" w:date="2020-06-08T11:24:00Z" w:initials="SDA">
    <w:p w14:paraId="3013AC20" w14:textId="2E59CF3D" w:rsidR="00760400" w:rsidRDefault="00760400">
      <w:pPr>
        <w:pStyle w:val="CommentText"/>
      </w:pPr>
      <w:r>
        <w:rPr>
          <w:rStyle w:val="CommentReference"/>
        </w:rPr>
        <w:annotationRef/>
      </w:r>
      <w:r>
        <w:t>Make y-axis scales the same</w:t>
      </w:r>
    </w:p>
  </w:comment>
  <w:comment w:id="16" w:author="Steven Allison" w:date="2020-06-09T13:34:00Z" w:initials="SDA">
    <w:p w14:paraId="02527576" w14:textId="2B6B0FDF" w:rsidR="00760400" w:rsidRDefault="00760400">
      <w:pPr>
        <w:pStyle w:val="CommentText"/>
      </w:pPr>
      <w:r>
        <w:rPr>
          <w:rStyle w:val="CommentReference"/>
        </w:rPr>
        <w:annotationRef/>
      </w:r>
      <w:r>
        <w:t>Make the y-axes scales the same for A,C and B,D</w:t>
      </w:r>
    </w:p>
  </w:comment>
  <w:comment w:id="19" w:author="Steven Allison" w:date="2020-06-09T13:38:00Z" w:initials="SDA">
    <w:p w14:paraId="494C7088" w14:textId="7F14531C" w:rsidR="00760400" w:rsidRDefault="00760400">
      <w:pPr>
        <w:pStyle w:val="CommentText"/>
      </w:pPr>
      <w:r>
        <w:rPr>
          <w:rStyle w:val="CommentReference"/>
        </w:rPr>
        <w:annotationRef/>
      </w:r>
      <w:r>
        <w:t>In Methods, need to define how these percentages were calculated.</w:t>
      </w:r>
    </w:p>
  </w:comment>
  <w:comment w:id="20" w:author="Bin Wang" w:date="2020-05-24T19:52:00Z" w:initials="BW">
    <w:p w14:paraId="49A29D51" w14:textId="77777777" w:rsidR="00760400" w:rsidRDefault="00760400">
      <w:pPr>
        <w:pStyle w:val="CommentText"/>
      </w:pPr>
      <w:r>
        <w:rPr>
          <w:rStyle w:val="CommentReference"/>
        </w:rPr>
        <w:annotationRef/>
      </w:r>
      <w:r>
        <w:t>I later found it hard to color-code the points by water potential values, as the three scenarios can overlap which make it hard to tell their differences.</w:t>
      </w:r>
    </w:p>
    <w:p w14:paraId="53C2C980" w14:textId="77777777" w:rsidR="00760400" w:rsidRDefault="00760400">
      <w:pPr>
        <w:pStyle w:val="CommentText"/>
      </w:pPr>
    </w:p>
    <w:p w14:paraId="5A7E4939" w14:textId="4AB411B7" w:rsidR="00760400" w:rsidRDefault="00760400">
      <w:pPr>
        <w:pStyle w:val="CommentText"/>
      </w:pPr>
      <w:r>
        <w:t xml:space="preserve">Instead, </w:t>
      </w:r>
      <w:proofErr w:type="spellStart"/>
      <w:r>
        <w:t>i</w:t>
      </w:r>
      <w:proofErr w:type="spellEnd"/>
      <w:r>
        <w:t xml:space="preserve"> changed the color for the ambient of pre-dry season. Since the focus is on dry season, for which the current visualization should be able to tell the general pattern among them.</w:t>
      </w:r>
    </w:p>
    <w:p w14:paraId="23EC262B" w14:textId="77777777" w:rsidR="00760400" w:rsidRDefault="00760400">
      <w:pPr>
        <w:pStyle w:val="CommentText"/>
      </w:pPr>
    </w:p>
    <w:p w14:paraId="4BF645CC" w14:textId="1D320B67" w:rsidR="00760400" w:rsidRDefault="00760400">
      <w:pPr>
        <w:pStyle w:val="CommentText"/>
      </w:pPr>
      <w:r>
        <w:t xml:space="preserve">But I am open to further explore more options. </w:t>
      </w:r>
    </w:p>
  </w:comment>
  <w:comment w:id="21" w:author="Steven Allison" w:date="2020-06-09T13:39:00Z" w:initials="SDA">
    <w:p w14:paraId="1A92BC98" w14:textId="50881B3B" w:rsidR="00760400" w:rsidRDefault="00760400">
      <w:pPr>
        <w:pStyle w:val="CommentText"/>
      </w:pPr>
      <w:r>
        <w:rPr>
          <w:rStyle w:val="CommentReference"/>
        </w:rPr>
        <w:annotationRef/>
      </w:r>
      <w:r>
        <w:t>Still need to update these figures.</w:t>
      </w:r>
    </w:p>
  </w:comment>
  <w:comment w:id="22" w:author="Steven Allison" w:date="2020-05-11T11:15:00Z" w:initials="SDA">
    <w:p w14:paraId="120546ED" w14:textId="253FFB50" w:rsidR="00760400" w:rsidRDefault="00760400">
      <w:pPr>
        <w:pStyle w:val="CommentText"/>
      </w:pPr>
      <w:r>
        <w:rPr>
          <w:rStyle w:val="CommentReference"/>
        </w:rPr>
        <w:annotationRef/>
      </w:r>
      <w:r>
        <w:t>I hesitate to call them alternative stable states here because we do not present data after year 9 to demonstrate stability.</w:t>
      </w:r>
    </w:p>
  </w:comment>
  <w:comment w:id="23" w:author="Bin Wang" w:date="2020-05-24T14:25:00Z" w:initials="BW">
    <w:p w14:paraId="2F1F330E" w14:textId="54EF696F" w:rsidR="00760400" w:rsidRDefault="00760400">
      <w:pPr>
        <w:pStyle w:val="CommentText"/>
      </w:pPr>
      <w:r>
        <w:rPr>
          <w:rStyle w:val="CommentReference"/>
        </w:rPr>
        <w:annotationRef/>
      </w:r>
      <w:proofErr w:type="spellStart"/>
      <w:r>
        <w:t>i</w:t>
      </w:r>
      <w:proofErr w:type="spellEnd"/>
      <w:r>
        <w:t xml:space="preserve"> actually did 10-yr simulations, and starting from year 3, the system all basically stabilized. I did not present those considering the supporting fig. 2 sort of justifies this.</w:t>
      </w:r>
    </w:p>
    <w:p w14:paraId="637747E2" w14:textId="77777777" w:rsidR="00760400" w:rsidRDefault="00760400">
      <w:pPr>
        <w:pStyle w:val="CommentText"/>
      </w:pPr>
    </w:p>
    <w:p w14:paraId="484622D2" w14:textId="053C51E4" w:rsidR="00760400" w:rsidRDefault="00760400">
      <w:pPr>
        <w:pStyle w:val="CommentText"/>
      </w:pPr>
      <w:r>
        <w:t xml:space="preserve">I temporarily still use the persistent term throughout the </w:t>
      </w:r>
      <w:proofErr w:type="spellStart"/>
      <w:r>
        <w:t>ms.</w:t>
      </w:r>
      <w:proofErr w:type="spellEnd"/>
      <w:r>
        <w:t xml:space="preserve"> one option could be to add a few lines explaining this issue, e.g., in the methods section?</w:t>
      </w:r>
    </w:p>
  </w:comment>
  <w:comment w:id="24" w:author="Steven Allison" w:date="2020-06-08T11:23:00Z" w:initials="SDA">
    <w:p w14:paraId="706871A2" w14:textId="77777777" w:rsidR="00760400" w:rsidRDefault="00760400">
      <w:pPr>
        <w:pStyle w:val="CommentText"/>
      </w:pPr>
      <w:r>
        <w:rPr>
          <w:rStyle w:val="CommentReference"/>
        </w:rPr>
        <w:annotationRef/>
      </w:r>
      <w:r>
        <w:t>Isn’t this the opposite of what we saw? Biomass was lower when there was no dispersal. I think this may be a wording issue. Maybe you mean “Even with dispersal, there was lower biomass and diversity under severe drought, especially during the dry season”.</w:t>
      </w:r>
    </w:p>
    <w:p w14:paraId="28641EF2" w14:textId="77777777" w:rsidR="00760400" w:rsidRDefault="00760400">
      <w:pPr>
        <w:pStyle w:val="CommentText"/>
      </w:pPr>
    </w:p>
    <w:p w14:paraId="3E5DD389" w14:textId="109512BF" w:rsidR="00760400" w:rsidRDefault="00760400">
      <w:pPr>
        <w:pStyle w:val="CommentText"/>
      </w:pPr>
      <w:r>
        <w:t>It might also be good to remind the reader what “dispersal” means; specifically that taxonomic richness is much higher at the start of each year.</w:t>
      </w:r>
    </w:p>
  </w:comment>
  <w:comment w:id="25" w:author="Steven Allison" w:date="2020-06-09T13:45:00Z" w:initials="SDA">
    <w:p w14:paraId="344F4BE4" w14:textId="7651C060" w:rsidR="00760400" w:rsidRDefault="00760400">
      <w:pPr>
        <w:pStyle w:val="CommentText"/>
      </w:pPr>
      <w:r>
        <w:rPr>
          <w:rStyle w:val="CommentReference"/>
        </w:rPr>
        <w:annotationRef/>
      </w:r>
      <w:r>
        <w:t>I think this section needs to be revised to focus more on the comparison between default and dispersal. Now it’s basically structured to compare the drought versus ambient treatments. That’s part of the story, but most of these patterns are the same as in the default, except for the period after drought treatment ends.</w:t>
      </w:r>
    </w:p>
  </w:comment>
  <w:comment w:id="26" w:author="Steven Allison" w:date="2020-06-09T13:47:00Z" w:initials="SDA">
    <w:p w14:paraId="20158D15" w14:textId="1F2B3B48" w:rsidR="00760400" w:rsidRDefault="00760400">
      <w:pPr>
        <w:pStyle w:val="CommentText"/>
      </w:pPr>
      <w:r>
        <w:rPr>
          <w:rStyle w:val="CommentReference"/>
        </w:rPr>
        <w:annotationRef/>
      </w:r>
      <w:r>
        <w:t>Compared to the default scenario</w:t>
      </w:r>
    </w:p>
  </w:comment>
  <w:comment w:id="27" w:author="Steven Allison" w:date="2020-06-08T11:41:00Z" w:initials="SDA">
    <w:p w14:paraId="52A59CD4" w14:textId="4606E163" w:rsidR="00760400" w:rsidRDefault="00760400" w:rsidP="003E37B5">
      <w:pPr>
        <w:pStyle w:val="CommentText"/>
      </w:pPr>
      <w:r>
        <w:rPr>
          <w:rStyle w:val="CommentReference"/>
        </w:rPr>
        <w:annotationRef/>
      </w:r>
      <w:r>
        <w:t>Organize discussion into subsections with headings. Start with a general paragraph revisiting the main questions, then:</w:t>
      </w:r>
    </w:p>
    <w:p w14:paraId="18AE7B80" w14:textId="5AB7A79A" w:rsidR="00760400" w:rsidRDefault="00760400" w:rsidP="003E37B5">
      <w:pPr>
        <w:pStyle w:val="CommentText"/>
      </w:pPr>
      <w:r>
        <w:t>-Responses to drought disturbance</w:t>
      </w:r>
    </w:p>
    <w:p w14:paraId="0F08FCD9" w14:textId="77777777" w:rsidR="00760400" w:rsidRDefault="00760400" w:rsidP="003E37B5">
      <w:pPr>
        <w:pStyle w:val="CommentText"/>
      </w:pPr>
      <w:r>
        <w:t>-Recovery from disturbance</w:t>
      </w:r>
    </w:p>
    <w:p w14:paraId="195E984A" w14:textId="77777777" w:rsidR="00760400" w:rsidRDefault="00760400" w:rsidP="003E37B5">
      <w:pPr>
        <w:pStyle w:val="CommentText"/>
      </w:pPr>
      <w:r>
        <w:t>-Effects of dispersal</w:t>
      </w:r>
    </w:p>
    <w:p w14:paraId="3F4D3F53" w14:textId="77777777" w:rsidR="00760400" w:rsidRDefault="00760400" w:rsidP="003E37B5">
      <w:pPr>
        <w:pStyle w:val="CommentText"/>
      </w:pPr>
      <w:r>
        <w:t>-Ecosystem implications</w:t>
      </w:r>
    </w:p>
    <w:p w14:paraId="111A7D24" w14:textId="5646E69A" w:rsidR="00760400" w:rsidRDefault="00760400" w:rsidP="003E37B5">
      <w:pPr>
        <w:pStyle w:val="CommentText"/>
      </w:pPr>
      <w:r>
        <w:t>-Conclusion</w:t>
      </w:r>
    </w:p>
  </w:comment>
  <w:comment w:id="28" w:author="Bin Wang" w:date="2020-06-17T13:57:00Z" w:initials="BW">
    <w:p w14:paraId="01CF1843" w14:textId="646CC033" w:rsidR="00760400" w:rsidRDefault="00760400">
      <w:pPr>
        <w:pStyle w:val="CommentText"/>
      </w:pPr>
      <w:r>
        <w:rPr>
          <w:rStyle w:val="CommentReference"/>
        </w:rPr>
        <w:annotationRef/>
      </w:r>
      <w:r>
        <w:t>at first sight, this structure look totally good,</w:t>
      </w:r>
    </w:p>
    <w:p w14:paraId="1DDF4523" w14:textId="6073A622" w:rsidR="00760400" w:rsidRDefault="00760400">
      <w:pPr>
        <w:pStyle w:val="CommentText"/>
      </w:pPr>
      <w:r>
        <w:t>And I’m overall following this structure by having a 1st paragraph revisiting the problem and a final summary. looking closely, I do not think this is the best solution.</w:t>
      </w:r>
    </w:p>
    <w:p w14:paraId="6B6D4E83" w14:textId="74FF27DA" w:rsidR="00760400" w:rsidRDefault="00760400">
      <w:pPr>
        <w:pStyle w:val="CommentText"/>
      </w:pPr>
    </w:p>
    <w:p w14:paraId="7BA8DC63" w14:textId="4AEBA2FB" w:rsidR="00760400" w:rsidRPr="00C33F52" w:rsidRDefault="00760400">
      <w:pPr>
        <w:pStyle w:val="CommentText"/>
        <w:rPr>
          <w:color w:val="FF0000"/>
        </w:rPr>
      </w:pPr>
      <w:r w:rsidRPr="00C33F52">
        <w:rPr>
          <w:color w:val="FF0000"/>
        </w:rPr>
        <w:t>We have a quite interesting gradual development in our findings.</w:t>
      </w:r>
    </w:p>
    <w:p w14:paraId="4CD84EB3" w14:textId="61FDB1DE" w:rsidR="00760400" w:rsidRPr="00C33F52" w:rsidRDefault="00760400">
      <w:pPr>
        <w:pStyle w:val="CommentText"/>
        <w:rPr>
          <w:color w:val="FF0000"/>
        </w:rPr>
      </w:pPr>
    </w:p>
    <w:p w14:paraId="5C9D711B" w14:textId="0FD45A4F" w:rsidR="00760400" w:rsidRPr="00C33F52" w:rsidRDefault="00760400" w:rsidP="00D13D2F">
      <w:pPr>
        <w:pStyle w:val="CommentText"/>
        <w:numPr>
          <w:ilvl w:val="0"/>
          <w:numId w:val="23"/>
        </w:numPr>
        <w:rPr>
          <w:color w:val="FF0000"/>
        </w:rPr>
      </w:pPr>
      <w:r w:rsidRPr="00C33F52">
        <w:rPr>
          <w:color w:val="FF0000"/>
        </w:rPr>
        <w:t>moderate disturbance: only transient legacy</w:t>
      </w:r>
    </w:p>
    <w:p w14:paraId="68E727E9" w14:textId="528A5E4E" w:rsidR="00760400" w:rsidRPr="00C33F52" w:rsidRDefault="00760400" w:rsidP="00D13D2F">
      <w:pPr>
        <w:pStyle w:val="CommentText"/>
        <w:numPr>
          <w:ilvl w:val="0"/>
          <w:numId w:val="23"/>
        </w:numPr>
        <w:rPr>
          <w:color w:val="FF0000"/>
        </w:rPr>
      </w:pPr>
      <w:r w:rsidRPr="00C33F52">
        <w:rPr>
          <w:color w:val="FF0000"/>
        </w:rPr>
        <w:t>severe disturbance: persistent legacy</w:t>
      </w:r>
    </w:p>
    <w:p w14:paraId="638BB765" w14:textId="77777777" w:rsidR="00760400" w:rsidRPr="00C33F52" w:rsidRDefault="00760400" w:rsidP="00D13D2F">
      <w:pPr>
        <w:pStyle w:val="CommentText"/>
        <w:rPr>
          <w:color w:val="FF0000"/>
        </w:rPr>
      </w:pPr>
      <w:r w:rsidRPr="00C33F52">
        <w:rPr>
          <w:color w:val="FF0000"/>
        </w:rPr>
        <w:t>these two legacy scenarios were without dispersal, however,</w:t>
      </w:r>
    </w:p>
    <w:p w14:paraId="3A200D4E" w14:textId="3CF9F351" w:rsidR="00760400" w:rsidRPr="00C33F52" w:rsidRDefault="00760400" w:rsidP="00D13D2F">
      <w:pPr>
        <w:pStyle w:val="CommentText"/>
        <w:numPr>
          <w:ilvl w:val="0"/>
          <w:numId w:val="23"/>
        </w:numPr>
        <w:rPr>
          <w:color w:val="FF0000"/>
        </w:rPr>
      </w:pPr>
      <w:r w:rsidRPr="00C33F52">
        <w:rPr>
          <w:color w:val="FF0000"/>
        </w:rPr>
        <w:t xml:space="preserve"> severe disturbance + dispersal: legacy GONE!</w:t>
      </w:r>
    </w:p>
    <w:p w14:paraId="429FDE64" w14:textId="77777777" w:rsidR="00760400" w:rsidRDefault="00760400">
      <w:pPr>
        <w:pStyle w:val="CommentText"/>
        <w:rPr>
          <w:color w:val="FF0000"/>
        </w:rPr>
      </w:pPr>
    </w:p>
    <w:p w14:paraId="7151F05D" w14:textId="183F5F44" w:rsidR="00760400" w:rsidRDefault="00760400">
      <w:pPr>
        <w:pStyle w:val="CommentText"/>
        <w:rPr>
          <w:color w:val="FF0000"/>
        </w:rPr>
      </w:pPr>
      <w:r w:rsidRPr="00C33F52">
        <w:rPr>
          <w:color w:val="FF0000"/>
        </w:rPr>
        <w:t>Such an array of legacy scenarios naturally leads us to an coherent mechanistic framework based on</w:t>
      </w:r>
      <w:r>
        <w:rPr>
          <w:color w:val="FF0000"/>
        </w:rPr>
        <w:t xml:space="preserve"> but beyond</w:t>
      </w:r>
      <w:r w:rsidRPr="00C33F52">
        <w:rPr>
          <w:color w:val="FF0000"/>
        </w:rPr>
        <w:t xml:space="preserve"> the YAS </w:t>
      </w:r>
      <w:r>
        <w:rPr>
          <w:color w:val="FF0000"/>
        </w:rPr>
        <w:t xml:space="preserve"> to </w:t>
      </w:r>
      <w:r w:rsidRPr="00C33F52">
        <w:rPr>
          <w:color w:val="FF0000"/>
        </w:rPr>
        <w:t xml:space="preserve">explain drought legacy </w:t>
      </w:r>
      <w:r>
        <w:rPr>
          <w:color w:val="FF0000"/>
        </w:rPr>
        <w:t xml:space="preserve">of various scenarios </w:t>
      </w:r>
      <w:r w:rsidRPr="00C33F52">
        <w:rPr>
          <w:color w:val="FF0000"/>
        </w:rPr>
        <w:t xml:space="preserve">(that is the summary Figure 5 </w:t>
      </w:r>
      <w:r>
        <w:rPr>
          <w:color w:val="FF0000"/>
        </w:rPr>
        <w:t xml:space="preserve">I </w:t>
      </w:r>
      <w:r w:rsidRPr="00C33F52">
        <w:rPr>
          <w:color w:val="FF0000"/>
        </w:rPr>
        <w:t xml:space="preserve">supplemented later). </w:t>
      </w:r>
    </w:p>
    <w:p w14:paraId="48869E1C" w14:textId="3760D2BB" w:rsidR="00760400" w:rsidRDefault="00760400">
      <w:pPr>
        <w:pStyle w:val="CommentText"/>
      </w:pPr>
      <w:r>
        <w:rPr>
          <w:color w:val="FF0000"/>
        </w:rPr>
        <w:t>under this coherent framework, we can easily put in various disturbance agents that may affect legacy.</w:t>
      </w:r>
    </w:p>
    <w:p w14:paraId="12AD22E0" w14:textId="24C8B074" w:rsidR="00760400" w:rsidRDefault="00760400">
      <w:pPr>
        <w:pStyle w:val="CommentText"/>
      </w:pPr>
    </w:p>
    <w:p w14:paraId="4226198C" w14:textId="188C6BC7" w:rsidR="00760400" w:rsidRDefault="00760400">
      <w:pPr>
        <w:pStyle w:val="CommentText"/>
      </w:pPr>
      <w:r>
        <w:t>Also, I do not quite agree with a detailed section of response to drought disturbance, which might be better to treat lightly in this work, as it is not our focus.</w:t>
      </w:r>
      <w:r w:rsidR="00DE3232">
        <w:t xml:space="preserve"> for example, adding a few sentences explaining the impacts of drought disturbance might be enough. </w:t>
      </w:r>
      <w:r>
        <w:t xml:space="preserve"> My understanding is that it is only treated just as a trigger of various legacy scenarios.</w:t>
      </w:r>
    </w:p>
    <w:p w14:paraId="5E609406" w14:textId="77777777" w:rsidR="00760400" w:rsidRDefault="00760400">
      <w:pPr>
        <w:pStyle w:val="CommentText"/>
      </w:pPr>
    </w:p>
    <w:p w14:paraId="12414EE6" w14:textId="1B663595" w:rsidR="00760400" w:rsidRDefault="00760400">
      <w:pPr>
        <w:pStyle w:val="CommentText"/>
      </w:pPr>
      <w:r>
        <w:t xml:space="preserve">I have the subheadings removed to let the text flow more naturally without the disturbance of heading-induced division. Also, because the NEE does not have subheadings in the discussion. If we try other journals, </w:t>
      </w:r>
      <w:proofErr w:type="spellStart"/>
      <w:r>
        <w:t>i</w:t>
      </w:r>
      <w:proofErr w:type="spellEnd"/>
      <w:r>
        <w:t xml:space="preserve"> can easily add the subheadings.</w:t>
      </w:r>
    </w:p>
  </w:comment>
  <w:comment w:id="29" w:author="Steven Allison" w:date="2020-06-09T13:54:00Z" w:initials="SDA">
    <w:p w14:paraId="48BC0700" w14:textId="4D454919" w:rsidR="00760400" w:rsidRDefault="00760400">
      <w:pPr>
        <w:pStyle w:val="CommentText"/>
      </w:pPr>
      <w:r>
        <w:rPr>
          <w:rStyle w:val="CommentReference"/>
        </w:rPr>
        <w:annotationRef/>
      </w:r>
      <w:r>
        <w:t>I would flip this paragraph around and start by mentioning the tradeoffs and the compositional changes with drought.</w:t>
      </w:r>
    </w:p>
  </w:comment>
  <w:comment w:id="30" w:author="Steven Allison" w:date="2020-06-09T13:57:00Z" w:initials="SDA">
    <w:p w14:paraId="2D3028C2" w14:textId="78D05FC5" w:rsidR="00760400" w:rsidRDefault="00760400">
      <w:pPr>
        <w:pStyle w:val="CommentText"/>
      </w:pPr>
      <w:r>
        <w:rPr>
          <w:rStyle w:val="CommentReference"/>
        </w:rPr>
        <w:annotationRef/>
      </w:r>
      <w:r>
        <w:t>Is this true? I don’t think so. The community need not be stable; it just needs to be different from ambient conditions.</w:t>
      </w:r>
    </w:p>
  </w:comment>
  <w:comment w:id="31" w:author="Bin Wang" w:date="2020-06-17T14:17:00Z" w:initials="BW">
    <w:p w14:paraId="1E6A5F63" w14:textId="14BA4F8E" w:rsidR="00760400" w:rsidRDefault="00760400">
      <w:pPr>
        <w:pStyle w:val="CommentText"/>
      </w:pPr>
      <w:r>
        <w:rPr>
          <w:rStyle w:val="CommentReference"/>
        </w:rPr>
        <w:annotationRef/>
      </w:r>
      <w:r>
        <w:t>Agreed. But here in my simulations, I let the drought disturbance consistently last 3 years (reaching a stable state) to examine recoveries (i.e. imposed back the ambient scenario).</w:t>
      </w:r>
    </w:p>
    <w:p w14:paraId="5EAAE69D" w14:textId="77777777" w:rsidR="00760400" w:rsidRDefault="00760400">
      <w:pPr>
        <w:pStyle w:val="CommentText"/>
      </w:pPr>
    </w:p>
    <w:p w14:paraId="28FFF47F" w14:textId="49F02BB5" w:rsidR="00760400" w:rsidRDefault="00760400">
      <w:pPr>
        <w:pStyle w:val="CommentText"/>
      </w:pPr>
      <w:r>
        <w:t xml:space="preserve">In reality, this is only one of many scenarios, which I do not think we should examine potentially all (e.g., just one year) considering our work is really trying to figure out the mechanism. If others interested, the simulations done here can be totally extended to examine those different cases. </w:t>
      </w:r>
    </w:p>
  </w:comment>
  <w:comment w:id="32" w:author="Steven Allison" w:date="2020-06-09T13:59:00Z" w:initials="SDA">
    <w:p w14:paraId="528EB460" w14:textId="638FE27C" w:rsidR="00760400" w:rsidRDefault="00760400">
      <w:pPr>
        <w:pStyle w:val="CommentText"/>
      </w:pPr>
      <w:r>
        <w:rPr>
          <w:rStyle w:val="CommentReference"/>
        </w:rPr>
        <w:annotationRef/>
      </w:r>
      <w:r>
        <w:t>Writing is not very clear here.</w:t>
      </w:r>
    </w:p>
  </w:comment>
  <w:comment w:id="33" w:author="Steven Allison" w:date="2020-06-09T14:01:00Z" w:initials="SDA">
    <w:p w14:paraId="6FED4ECC" w14:textId="197B4F9D" w:rsidR="00760400" w:rsidRDefault="00760400">
      <w:pPr>
        <w:pStyle w:val="CommentText"/>
      </w:pPr>
      <w:r>
        <w:rPr>
          <w:rStyle w:val="CommentReference"/>
        </w:rPr>
        <w:annotationRef/>
      </w:r>
      <w:r>
        <w:t>The context for discussing stable alternative states is not clear. I would focus more on disturbance response, and then discuss alternative states when you are interpreting the results. If the system has entered an alternative stable state, then there would be a long-lasting legacy. But transient legacies can occur even without new stable states.</w:t>
      </w:r>
    </w:p>
  </w:comment>
  <w:comment w:id="34" w:author="Bin Wang" w:date="2020-06-17T14:55:00Z" w:initials="BW">
    <w:p w14:paraId="498F4B9C" w14:textId="77777777" w:rsidR="00760400" w:rsidRDefault="00760400">
      <w:pPr>
        <w:pStyle w:val="CommentText"/>
      </w:pPr>
      <w:r>
        <w:rPr>
          <w:rStyle w:val="CommentReference"/>
        </w:rPr>
        <w:annotationRef/>
      </w:r>
      <w:r>
        <w:t>This is a interesting point, and raises a question of how should we define new stable alternative system?</w:t>
      </w:r>
    </w:p>
    <w:p w14:paraId="1BBF6388" w14:textId="77777777" w:rsidR="00760400" w:rsidRDefault="00760400">
      <w:pPr>
        <w:pStyle w:val="CommentText"/>
      </w:pPr>
    </w:p>
    <w:p w14:paraId="3AC5F8E5" w14:textId="77777777" w:rsidR="00760400" w:rsidRDefault="00760400">
      <w:pPr>
        <w:pStyle w:val="CommentText"/>
      </w:pPr>
      <w:r>
        <w:t>What we got here (after 3 years) is a community that is compositionally different but functionally same. Can we say this is an alternative stable system? This is in contrast to what we discuss in the following:</w:t>
      </w:r>
    </w:p>
    <w:p w14:paraId="4A3EEBDE" w14:textId="77777777" w:rsidR="00760400" w:rsidRDefault="00760400">
      <w:pPr>
        <w:pStyle w:val="CommentText"/>
      </w:pPr>
    </w:p>
    <w:p w14:paraId="2020803E" w14:textId="5A4D3ACC" w:rsidR="00760400" w:rsidRDefault="00760400">
      <w:pPr>
        <w:pStyle w:val="CommentText"/>
      </w:pPr>
      <w:r>
        <w:t xml:space="preserve">under the more severe disturbance, we found a community both compositionally and functionally different. </w:t>
      </w:r>
    </w:p>
  </w:comment>
  <w:comment w:id="35" w:author="Steven Allison" w:date="2020-06-09T14:04:00Z" w:initials="SDA">
    <w:p w14:paraId="164FBEDC" w14:textId="5C2CE692" w:rsidR="00760400" w:rsidRDefault="00760400">
      <w:pPr>
        <w:pStyle w:val="CommentText"/>
      </w:pPr>
      <w:r>
        <w:rPr>
          <w:rStyle w:val="CommentReference"/>
        </w:rPr>
        <w:annotationRef/>
      </w:r>
      <w:r>
        <w:t>Another way to say this is that dispersal increases resilience to disturbance.</w:t>
      </w:r>
    </w:p>
  </w:comment>
  <w:comment w:id="36" w:author="Steven Allison" w:date="2020-06-09T14:06:00Z" w:initials="SDA">
    <w:p w14:paraId="4643A403" w14:textId="6831C2DE" w:rsidR="00760400" w:rsidRDefault="00760400">
      <w:pPr>
        <w:pStyle w:val="CommentText"/>
      </w:pPr>
      <w:r>
        <w:rPr>
          <w:rStyle w:val="CommentReference"/>
        </w:rPr>
        <w:annotationRef/>
      </w:r>
      <w:r>
        <w:t>Yes, but is this situation really that comparable to our model? Probably not- litter vs. soil; passive vs. active, etc.</w:t>
      </w:r>
    </w:p>
  </w:comment>
  <w:comment w:id="37" w:author="Bin Wang" w:date="2020-06-17T15:02:00Z" w:initials="BW">
    <w:p w14:paraId="51377602" w14:textId="227B30DA" w:rsidR="00760400" w:rsidRDefault="00760400">
      <w:pPr>
        <w:pStyle w:val="CommentText"/>
      </w:pPr>
      <w:r>
        <w:rPr>
          <w:rStyle w:val="CommentReference"/>
        </w:rPr>
        <w:annotationRef/>
      </w:r>
      <w:r>
        <w:t>Agreed, but I did not directly compare it to our study. This is an example that could extend what simulated.</w:t>
      </w:r>
    </w:p>
  </w:comment>
  <w:comment w:id="38" w:author="Steven Allison" w:date="2020-06-09T14:09:00Z" w:initials="SDA">
    <w:p w14:paraId="21082179" w14:textId="4CA4EE63" w:rsidR="00760400" w:rsidRDefault="00760400">
      <w:pPr>
        <w:pStyle w:val="CommentText"/>
      </w:pPr>
      <w:r>
        <w:rPr>
          <w:rStyle w:val="CommentReference"/>
        </w:rPr>
        <w:annotationRef/>
      </w:r>
      <w:r>
        <w:t>I find the gray arrows and labels to be confusing.</w:t>
      </w:r>
    </w:p>
  </w:comment>
  <w:comment w:id="39" w:author="Bin Wang" w:date="2020-06-17T14:03:00Z" w:initials="BW">
    <w:p w14:paraId="2CBA8AEF" w14:textId="017DB18B" w:rsidR="00760400" w:rsidRDefault="00760400">
      <w:pPr>
        <w:pStyle w:val="CommentText"/>
      </w:pPr>
      <w:r>
        <w:rPr>
          <w:rStyle w:val="CommentReference"/>
        </w:rPr>
        <w:annotationRef/>
      </w:r>
      <w:r>
        <w:t>I bet you meant the grey arrow with the question mark in the red region.</w:t>
      </w:r>
    </w:p>
    <w:p w14:paraId="50F164A9" w14:textId="77777777" w:rsidR="00760400" w:rsidRDefault="00760400">
      <w:pPr>
        <w:pStyle w:val="CommentText"/>
      </w:pPr>
    </w:p>
    <w:p w14:paraId="762890AA" w14:textId="785A0ED6" w:rsidR="00760400" w:rsidRDefault="00760400">
      <w:pPr>
        <w:pStyle w:val="CommentText"/>
      </w:pPr>
      <w:r>
        <w:t xml:space="preserve">That is the positive correlation you mentioned earlier between enzyme and osmolyte, which is treated in this </w:t>
      </w:r>
      <w:proofErr w:type="spellStart"/>
      <w:r>
        <w:t>ms</w:t>
      </w:r>
      <w:proofErr w:type="spellEnd"/>
      <w:r>
        <w:t xml:space="preserve"> as a speculation of another legacy scenario, without breaking the tradeoff with yield in the YAS scheme.</w:t>
      </w:r>
    </w:p>
    <w:p w14:paraId="307C76F5" w14:textId="77777777" w:rsidR="00760400" w:rsidRDefault="00760400">
      <w:pPr>
        <w:pStyle w:val="CommentText"/>
      </w:pPr>
    </w:p>
    <w:p w14:paraId="71E4F454" w14:textId="603BCE43" w:rsidR="00760400" w:rsidRDefault="00760400">
      <w:pPr>
        <w:pStyle w:val="CommentText"/>
      </w:pPr>
      <w:r>
        <w:t>I can remove this if you think not relevant anymore.</w:t>
      </w:r>
    </w:p>
  </w:comment>
  <w:comment w:id="40" w:author="Steven Allison" w:date="2020-06-09T14:10:00Z" w:initials="SDA">
    <w:p w14:paraId="09747485" w14:textId="6F41A6AF" w:rsidR="00760400" w:rsidRDefault="00760400">
      <w:pPr>
        <w:pStyle w:val="CommentText"/>
      </w:pPr>
      <w:r>
        <w:rPr>
          <w:rStyle w:val="CommentReference"/>
        </w:rPr>
        <w:annotationRef/>
      </w:r>
      <w:r>
        <w:t>True, but I think a persistent legacy clearly also requires the loss of taxa. Persistence is more about permanent loss of taxa. Legacies require movement in trait space; persistent legacies require movement in trait space AND loss of taxa.</w:t>
      </w:r>
    </w:p>
  </w:comment>
  <w:comment w:id="41" w:author="Steven Allison" w:date="2020-06-09T14:14:00Z" w:initials="SDA">
    <w:p w14:paraId="735E1D4D" w14:textId="1181EE7A" w:rsidR="00760400" w:rsidRDefault="00760400">
      <w:pPr>
        <w:pStyle w:val="CommentText"/>
      </w:pPr>
      <w:r>
        <w:rPr>
          <w:rStyle w:val="CommentReference"/>
        </w:rPr>
        <w:annotationRef/>
      </w:r>
      <w:r>
        <w:t>Not totally sure where you are going with this; delete?</w:t>
      </w:r>
    </w:p>
  </w:comment>
  <w:comment w:id="42" w:author="Steven Allison" w:date="2020-06-09T14:15:00Z" w:initials="SDA">
    <w:p w14:paraId="594AF82E" w14:textId="52B4BB54" w:rsidR="00760400" w:rsidRDefault="00760400">
      <w:pPr>
        <w:pStyle w:val="CommentText"/>
      </w:pPr>
      <w:r>
        <w:rPr>
          <w:rStyle w:val="CommentReference"/>
        </w:rPr>
        <w:annotationRef/>
      </w:r>
      <w:r>
        <w:t>Specifically it would have to be transcriptomics if you are considering physiological plasticity.</w:t>
      </w:r>
    </w:p>
  </w:comment>
  <w:comment w:id="43" w:author="Steven Allison" w:date="2020-06-09T14:16:00Z" w:initials="SDA">
    <w:p w14:paraId="17D69DD0" w14:textId="0E2F6E56" w:rsidR="00760400" w:rsidRDefault="00760400">
      <w:pPr>
        <w:pStyle w:val="CommentText"/>
      </w:pPr>
      <w:r>
        <w:rPr>
          <w:rStyle w:val="CommentReference"/>
        </w:rPr>
        <w:annotationRef/>
      </w:r>
      <w:r>
        <w:t>This sounds very broad and vague. Make the statement specific to litter in our system.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FCB1118" w15:done="0"/>
  <w15:commentEx w15:paraId="5CD22FE4" w15:paraIdParent="5FCB1118" w15:done="0"/>
  <w15:commentEx w15:paraId="517C896F" w15:done="0"/>
  <w15:commentEx w15:paraId="10495861" w15:paraIdParent="517C896F" w15:done="0"/>
  <w15:commentEx w15:paraId="0C1DDD47" w15:done="0"/>
  <w15:commentEx w15:paraId="4361FF1A" w15:done="0"/>
  <w15:commentEx w15:paraId="22453EC7" w15:paraIdParent="4361FF1A" w15:done="0"/>
  <w15:commentEx w15:paraId="0A1134B9" w15:done="0"/>
  <w15:commentEx w15:paraId="4E9DB949" w15:done="0"/>
  <w15:commentEx w15:paraId="2746F7DA" w15:paraIdParent="4E9DB949" w15:done="0"/>
  <w15:commentEx w15:paraId="6DD41750" w15:done="0"/>
  <w15:commentEx w15:paraId="16C35426" w15:paraIdParent="6DD41750" w15:done="0"/>
  <w15:commentEx w15:paraId="5391FB6C" w15:done="0"/>
  <w15:commentEx w15:paraId="3B6328AB" w15:paraIdParent="5391FB6C" w15:done="0"/>
  <w15:commentEx w15:paraId="07782764" w15:done="0"/>
  <w15:commentEx w15:paraId="3013AC20" w15:done="0"/>
  <w15:commentEx w15:paraId="02527576" w15:done="0"/>
  <w15:commentEx w15:paraId="494C7088" w15:done="0"/>
  <w15:commentEx w15:paraId="4BF645CC" w15:done="0"/>
  <w15:commentEx w15:paraId="1A92BC98" w15:paraIdParent="4BF645CC" w15:done="0"/>
  <w15:commentEx w15:paraId="120546ED" w15:done="0"/>
  <w15:commentEx w15:paraId="484622D2" w15:paraIdParent="120546ED" w15:done="0"/>
  <w15:commentEx w15:paraId="3E5DD389" w15:done="0"/>
  <w15:commentEx w15:paraId="344F4BE4" w15:done="0"/>
  <w15:commentEx w15:paraId="20158D15" w15:done="0"/>
  <w15:commentEx w15:paraId="111A7D24" w15:done="0"/>
  <w15:commentEx w15:paraId="12414EE6" w15:paraIdParent="111A7D24" w15:done="0"/>
  <w15:commentEx w15:paraId="48BC0700" w15:done="0"/>
  <w15:commentEx w15:paraId="2D3028C2" w15:done="0"/>
  <w15:commentEx w15:paraId="28FFF47F" w15:paraIdParent="2D3028C2" w15:done="0"/>
  <w15:commentEx w15:paraId="528EB460" w15:done="0"/>
  <w15:commentEx w15:paraId="6FED4ECC" w15:done="0"/>
  <w15:commentEx w15:paraId="2020803E" w15:paraIdParent="6FED4ECC" w15:done="0"/>
  <w15:commentEx w15:paraId="164FBEDC" w15:done="0"/>
  <w15:commentEx w15:paraId="4643A403" w15:done="0"/>
  <w15:commentEx w15:paraId="51377602" w15:paraIdParent="4643A403" w15:done="0"/>
  <w15:commentEx w15:paraId="21082179" w15:done="0"/>
  <w15:commentEx w15:paraId="71E4F454" w15:paraIdParent="21082179" w15:done="0"/>
  <w15:commentEx w15:paraId="09747485" w15:done="0"/>
  <w15:commentEx w15:paraId="735E1D4D" w15:done="0"/>
  <w15:commentEx w15:paraId="594AF82E" w15:done="0"/>
  <w15:commentEx w15:paraId="17D69D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4BC67" w16cex:dateUtc="2020-06-17T22:59:00Z"/>
  <w16cex:commentExtensible w16cex:durableId="229472E6" w16cex:dateUtc="2020-06-17T17:45:00Z"/>
  <w16cex:commentExtensible w16cex:durableId="2295D900" w16cex:dateUtc="2020-06-18T19:13:00Z"/>
  <w16cex:commentExtensible w16cex:durableId="2294792C" w16cex:dateUtc="2020-06-17T18:12:00Z"/>
  <w16cex:commentExtensible w16cex:durableId="2295DA35" w16cex:dateUtc="2020-06-18T19:19:00Z"/>
  <w16cex:commentExtensible w16cex:durableId="2295DA79" w16cex:dateUtc="2020-06-18T19:20:00Z"/>
  <w16cex:commentExtensible w16cex:durableId="22754EE6" w16cex:dateUtc="2020-05-25T02:52:00Z"/>
  <w16cex:commentExtensible w16cex:durableId="22750250" w16cex:dateUtc="2020-05-24T21:25:00Z"/>
  <w16cex:commentExtensible w16cex:durableId="22949FC8" w16cex:dateUtc="2020-06-17T20:57:00Z"/>
  <w16cex:commentExtensible w16cex:durableId="2294A46C" w16cex:dateUtc="2020-06-17T21:17:00Z"/>
  <w16cex:commentExtensible w16cex:durableId="2294AD63" w16cex:dateUtc="2020-06-17T21:55:00Z"/>
  <w16cex:commentExtensible w16cex:durableId="2294AEFD" w16cex:dateUtc="2020-06-17T22:02:00Z"/>
  <w16cex:commentExtensible w16cex:durableId="2294A123" w16cex:dateUtc="2020-06-17T2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FCB1118" w16cid:durableId="228A1861"/>
  <w16cid:commentId w16cid:paraId="5CD22FE4" w16cid:durableId="2294BC67"/>
  <w16cid:commentId w16cid:paraId="517C896F" w16cid:durableId="2288A2CB"/>
  <w16cid:commentId w16cid:paraId="10495861" w16cid:durableId="229472E6"/>
  <w16cid:commentId w16cid:paraId="0C1DDD47" w16cid:durableId="228A08FA"/>
  <w16cid:commentId w16cid:paraId="4361FF1A" w16cid:durableId="228A095D"/>
  <w16cid:commentId w16cid:paraId="22453EC7" w16cid:durableId="2295D900"/>
  <w16cid:commentId w16cid:paraId="0A1134B9" w16cid:durableId="228A09AC"/>
  <w16cid:commentId w16cid:paraId="4E9DB949" w16cid:durableId="228A0A0A"/>
  <w16cid:commentId w16cid:paraId="2746F7DA" w16cid:durableId="2294792C"/>
  <w16cid:commentId w16cid:paraId="6DD41750" w16cid:durableId="228A0C3B"/>
  <w16cid:commentId w16cid:paraId="16C35426" w16cid:durableId="2295DA35"/>
  <w16cid:commentId w16cid:paraId="5391FB6C" w16cid:durableId="228A0AA8"/>
  <w16cid:commentId w16cid:paraId="3B6328AB" w16cid:durableId="2295DA79"/>
  <w16cid:commentId w16cid:paraId="07782764" w16cid:durableId="228A0D49"/>
  <w16cid:commentId w16cid:paraId="3013AC20" w16cid:durableId="22889E8A"/>
  <w16cid:commentId w16cid:paraId="02527576" w16cid:durableId="228A0E6C"/>
  <w16cid:commentId w16cid:paraId="494C7088" w16cid:durableId="228A0F4F"/>
  <w16cid:commentId w16cid:paraId="4BF645CC" w16cid:durableId="22754EE6"/>
  <w16cid:commentId w16cid:paraId="1A92BC98" w16cid:durableId="228A0FA3"/>
  <w16cid:commentId w16cid:paraId="120546ED" w16cid:durableId="2263B24D"/>
  <w16cid:commentId w16cid:paraId="484622D2" w16cid:durableId="22750250"/>
  <w16cid:commentId w16cid:paraId="3E5DD389" w16cid:durableId="22889E3F"/>
  <w16cid:commentId w16cid:paraId="344F4BE4" w16cid:durableId="228A110C"/>
  <w16cid:commentId w16cid:paraId="20158D15" w16cid:durableId="228A1169"/>
  <w16cid:commentId w16cid:paraId="111A7D24" w16cid:durableId="2288A280"/>
  <w16cid:commentId w16cid:paraId="12414EE6" w16cid:durableId="22949FC8"/>
  <w16cid:commentId w16cid:paraId="48BC0700" w16cid:durableId="228A12FE"/>
  <w16cid:commentId w16cid:paraId="2D3028C2" w16cid:durableId="228A13BD"/>
  <w16cid:commentId w16cid:paraId="28FFF47F" w16cid:durableId="2294A46C"/>
  <w16cid:commentId w16cid:paraId="528EB460" w16cid:durableId="228A1432"/>
  <w16cid:commentId w16cid:paraId="6FED4ECC" w16cid:durableId="228A14B2"/>
  <w16cid:commentId w16cid:paraId="2020803E" w16cid:durableId="2294AD63"/>
  <w16cid:commentId w16cid:paraId="164FBEDC" w16cid:durableId="228A1576"/>
  <w16cid:commentId w16cid:paraId="4643A403" w16cid:durableId="228A15CB"/>
  <w16cid:commentId w16cid:paraId="51377602" w16cid:durableId="2294AEFD"/>
  <w16cid:commentId w16cid:paraId="21082179" w16cid:durableId="228A16A0"/>
  <w16cid:commentId w16cid:paraId="71E4F454" w16cid:durableId="2294A123"/>
  <w16cid:commentId w16cid:paraId="09747485" w16cid:durableId="228A16E0"/>
  <w16cid:commentId w16cid:paraId="735E1D4D" w16cid:durableId="228A17B3"/>
  <w16cid:commentId w16cid:paraId="594AF82E" w16cid:durableId="228A17F0"/>
  <w16cid:commentId w16cid:paraId="17D69DD0" w16cid:durableId="228A18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7F4BD" w14:textId="77777777" w:rsidR="00BF31FB" w:rsidRDefault="00BF31FB" w:rsidP="00454869">
      <w:r>
        <w:separator/>
      </w:r>
    </w:p>
  </w:endnote>
  <w:endnote w:type="continuationSeparator" w:id="0">
    <w:p w14:paraId="3E0F2459" w14:textId="77777777" w:rsidR="00BF31FB" w:rsidRDefault="00BF31FB"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Content>
      <w:p w14:paraId="5F212CE4" w14:textId="77777777" w:rsidR="00760400" w:rsidRDefault="0076040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760400" w:rsidRDefault="007604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Content>
      <w:p w14:paraId="7B8EA38C" w14:textId="77777777" w:rsidR="00760400" w:rsidRDefault="0076040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760400" w:rsidRDefault="007604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85148D" w14:textId="77777777" w:rsidR="00BF31FB" w:rsidRDefault="00BF31FB" w:rsidP="00454869">
      <w:r>
        <w:separator/>
      </w:r>
    </w:p>
  </w:footnote>
  <w:footnote w:type="continuationSeparator" w:id="0">
    <w:p w14:paraId="44EA45FF" w14:textId="77777777" w:rsidR="00BF31FB" w:rsidRDefault="00BF31FB"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32F07"/>
    <w:multiLevelType w:val="hybridMultilevel"/>
    <w:tmpl w:val="18665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602E2B"/>
    <w:multiLevelType w:val="hybridMultilevel"/>
    <w:tmpl w:val="8376E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4"/>
  </w:num>
  <w:num w:numId="4">
    <w:abstractNumId w:val="16"/>
  </w:num>
  <w:num w:numId="5">
    <w:abstractNumId w:val="5"/>
  </w:num>
  <w:num w:numId="6">
    <w:abstractNumId w:val="21"/>
  </w:num>
  <w:num w:numId="7">
    <w:abstractNumId w:val="22"/>
  </w:num>
  <w:num w:numId="8">
    <w:abstractNumId w:val="19"/>
  </w:num>
  <w:num w:numId="9">
    <w:abstractNumId w:val="15"/>
  </w:num>
  <w:num w:numId="10">
    <w:abstractNumId w:val="13"/>
  </w:num>
  <w:num w:numId="11">
    <w:abstractNumId w:val="9"/>
  </w:num>
  <w:num w:numId="12">
    <w:abstractNumId w:val="14"/>
  </w:num>
  <w:num w:numId="13">
    <w:abstractNumId w:val="2"/>
  </w:num>
  <w:num w:numId="14">
    <w:abstractNumId w:val="18"/>
  </w:num>
  <w:num w:numId="15">
    <w:abstractNumId w:val="3"/>
  </w:num>
  <w:num w:numId="16">
    <w:abstractNumId w:val="6"/>
  </w:num>
  <w:num w:numId="17">
    <w:abstractNumId w:val="11"/>
  </w:num>
  <w:num w:numId="18">
    <w:abstractNumId w:val="10"/>
  </w:num>
  <w:num w:numId="19">
    <w:abstractNumId w:val="0"/>
  </w:num>
  <w:num w:numId="20">
    <w:abstractNumId w:val="12"/>
  </w:num>
  <w:num w:numId="21">
    <w:abstractNumId w:val="1"/>
  </w:num>
  <w:num w:numId="22">
    <w:abstractNumId w:val="17"/>
  </w:num>
  <w:num w:numId="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08"/>
    <w:rsid w:val="000009C3"/>
    <w:rsid w:val="00000E48"/>
    <w:rsid w:val="00002EDA"/>
    <w:rsid w:val="000032B0"/>
    <w:rsid w:val="000034A7"/>
    <w:rsid w:val="00003ED7"/>
    <w:rsid w:val="0000740C"/>
    <w:rsid w:val="000118C7"/>
    <w:rsid w:val="00011C7E"/>
    <w:rsid w:val="00012912"/>
    <w:rsid w:val="0001370A"/>
    <w:rsid w:val="0001467E"/>
    <w:rsid w:val="00014947"/>
    <w:rsid w:val="000152FB"/>
    <w:rsid w:val="00016A37"/>
    <w:rsid w:val="000173AC"/>
    <w:rsid w:val="00017D03"/>
    <w:rsid w:val="000204C9"/>
    <w:rsid w:val="00020577"/>
    <w:rsid w:val="000209F4"/>
    <w:rsid w:val="00021BA5"/>
    <w:rsid w:val="000237B8"/>
    <w:rsid w:val="00023825"/>
    <w:rsid w:val="00024048"/>
    <w:rsid w:val="00024BA5"/>
    <w:rsid w:val="00025872"/>
    <w:rsid w:val="000261F3"/>
    <w:rsid w:val="0002622F"/>
    <w:rsid w:val="0002630E"/>
    <w:rsid w:val="00026AFC"/>
    <w:rsid w:val="00026DB1"/>
    <w:rsid w:val="00026F50"/>
    <w:rsid w:val="000271F4"/>
    <w:rsid w:val="00027ACB"/>
    <w:rsid w:val="00027B06"/>
    <w:rsid w:val="00027DEB"/>
    <w:rsid w:val="00030644"/>
    <w:rsid w:val="000306A8"/>
    <w:rsid w:val="00030CD0"/>
    <w:rsid w:val="00030D42"/>
    <w:rsid w:val="00031647"/>
    <w:rsid w:val="00031A28"/>
    <w:rsid w:val="000321BA"/>
    <w:rsid w:val="00032A3C"/>
    <w:rsid w:val="00032B8B"/>
    <w:rsid w:val="00032C1C"/>
    <w:rsid w:val="00033C99"/>
    <w:rsid w:val="00034390"/>
    <w:rsid w:val="000358F7"/>
    <w:rsid w:val="0003656C"/>
    <w:rsid w:val="00036FA5"/>
    <w:rsid w:val="000373B1"/>
    <w:rsid w:val="00037B9C"/>
    <w:rsid w:val="00037D1A"/>
    <w:rsid w:val="000417ED"/>
    <w:rsid w:val="000417FF"/>
    <w:rsid w:val="00041B4B"/>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479"/>
    <w:rsid w:val="00051097"/>
    <w:rsid w:val="000512E9"/>
    <w:rsid w:val="00052676"/>
    <w:rsid w:val="000536E9"/>
    <w:rsid w:val="00053BF1"/>
    <w:rsid w:val="00053CF5"/>
    <w:rsid w:val="00054016"/>
    <w:rsid w:val="00054258"/>
    <w:rsid w:val="00054527"/>
    <w:rsid w:val="00055777"/>
    <w:rsid w:val="00055914"/>
    <w:rsid w:val="00055993"/>
    <w:rsid w:val="00056C66"/>
    <w:rsid w:val="000579FC"/>
    <w:rsid w:val="000604C3"/>
    <w:rsid w:val="00060DED"/>
    <w:rsid w:val="000614F0"/>
    <w:rsid w:val="00063790"/>
    <w:rsid w:val="00063B57"/>
    <w:rsid w:val="00064077"/>
    <w:rsid w:val="000655EA"/>
    <w:rsid w:val="00065986"/>
    <w:rsid w:val="000663BE"/>
    <w:rsid w:val="000663D4"/>
    <w:rsid w:val="000672F5"/>
    <w:rsid w:val="000678D8"/>
    <w:rsid w:val="00070F53"/>
    <w:rsid w:val="00072F4B"/>
    <w:rsid w:val="00073EC7"/>
    <w:rsid w:val="00074287"/>
    <w:rsid w:val="00074977"/>
    <w:rsid w:val="000757B7"/>
    <w:rsid w:val="00075B82"/>
    <w:rsid w:val="00077926"/>
    <w:rsid w:val="00077EB7"/>
    <w:rsid w:val="00077FDA"/>
    <w:rsid w:val="00081484"/>
    <w:rsid w:val="000824A2"/>
    <w:rsid w:val="00083429"/>
    <w:rsid w:val="000844F6"/>
    <w:rsid w:val="00084A38"/>
    <w:rsid w:val="000850D8"/>
    <w:rsid w:val="00085BA2"/>
    <w:rsid w:val="000866EC"/>
    <w:rsid w:val="00086C40"/>
    <w:rsid w:val="0008765E"/>
    <w:rsid w:val="00087855"/>
    <w:rsid w:val="0008785D"/>
    <w:rsid w:val="0009041F"/>
    <w:rsid w:val="000909B9"/>
    <w:rsid w:val="0009129A"/>
    <w:rsid w:val="00091666"/>
    <w:rsid w:val="0009185C"/>
    <w:rsid w:val="0009206A"/>
    <w:rsid w:val="00092137"/>
    <w:rsid w:val="00094D94"/>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636"/>
    <w:rsid w:val="000A56E6"/>
    <w:rsid w:val="000A65EC"/>
    <w:rsid w:val="000A7228"/>
    <w:rsid w:val="000B040F"/>
    <w:rsid w:val="000B10D7"/>
    <w:rsid w:val="000B149D"/>
    <w:rsid w:val="000B1DF0"/>
    <w:rsid w:val="000B32E6"/>
    <w:rsid w:val="000B33F6"/>
    <w:rsid w:val="000B407A"/>
    <w:rsid w:val="000B442B"/>
    <w:rsid w:val="000B44A1"/>
    <w:rsid w:val="000B58BF"/>
    <w:rsid w:val="000B5D1E"/>
    <w:rsid w:val="000B71D9"/>
    <w:rsid w:val="000C0B90"/>
    <w:rsid w:val="000C11B3"/>
    <w:rsid w:val="000C1A15"/>
    <w:rsid w:val="000C2919"/>
    <w:rsid w:val="000C33A0"/>
    <w:rsid w:val="000C3DD4"/>
    <w:rsid w:val="000C3EB9"/>
    <w:rsid w:val="000C4324"/>
    <w:rsid w:val="000C465F"/>
    <w:rsid w:val="000C4C63"/>
    <w:rsid w:val="000C4C96"/>
    <w:rsid w:val="000C4FFF"/>
    <w:rsid w:val="000C59F9"/>
    <w:rsid w:val="000C5CC9"/>
    <w:rsid w:val="000C5D88"/>
    <w:rsid w:val="000C5E1F"/>
    <w:rsid w:val="000C5F16"/>
    <w:rsid w:val="000C67D4"/>
    <w:rsid w:val="000C6B13"/>
    <w:rsid w:val="000C6BDC"/>
    <w:rsid w:val="000D00CB"/>
    <w:rsid w:val="000D2279"/>
    <w:rsid w:val="000D3352"/>
    <w:rsid w:val="000D3CEF"/>
    <w:rsid w:val="000D4123"/>
    <w:rsid w:val="000D4693"/>
    <w:rsid w:val="000D4ABB"/>
    <w:rsid w:val="000D5219"/>
    <w:rsid w:val="000E0086"/>
    <w:rsid w:val="000E0310"/>
    <w:rsid w:val="000E059F"/>
    <w:rsid w:val="000E060D"/>
    <w:rsid w:val="000E148E"/>
    <w:rsid w:val="000E14C4"/>
    <w:rsid w:val="000E1E4D"/>
    <w:rsid w:val="000E1F6F"/>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8D6"/>
    <w:rsid w:val="000F54E5"/>
    <w:rsid w:val="000F55C3"/>
    <w:rsid w:val="000F6ABE"/>
    <w:rsid w:val="000F790E"/>
    <w:rsid w:val="00100508"/>
    <w:rsid w:val="001017F6"/>
    <w:rsid w:val="00101954"/>
    <w:rsid w:val="00102A26"/>
    <w:rsid w:val="00102BDA"/>
    <w:rsid w:val="001042D5"/>
    <w:rsid w:val="00105DB3"/>
    <w:rsid w:val="00111196"/>
    <w:rsid w:val="00111E0B"/>
    <w:rsid w:val="00112028"/>
    <w:rsid w:val="001128DF"/>
    <w:rsid w:val="00113C6E"/>
    <w:rsid w:val="00114124"/>
    <w:rsid w:val="00114260"/>
    <w:rsid w:val="00114890"/>
    <w:rsid w:val="00115E5A"/>
    <w:rsid w:val="001160F4"/>
    <w:rsid w:val="001172F0"/>
    <w:rsid w:val="001174AC"/>
    <w:rsid w:val="00117A0C"/>
    <w:rsid w:val="00120263"/>
    <w:rsid w:val="00120E3B"/>
    <w:rsid w:val="001215BE"/>
    <w:rsid w:val="001217F8"/>
    <w:rsid w:val="00121898"/>
    <w:rsid w:val="001219C6"/>
    <w:rsid w:val="00122022"/>
    <w:rsid w:val="001232A1"/>
    <w:rsid w:val="00123473"/>
    <w:rsid w:val="0012368A"/>
    <w:rsid w:val="0012373E"/>
    <w:rsid w:val="00123DB7"/>
    <w:rsid w:val="00123DBD"/>
    <w:rsid w:val="00124536"/>
    <w:rsid w:val="0012456B"/>
    <w:rsid w:val="0012460A"/>
    <w:rsid w:val="00124D25"/>
    <w:rsid w:val="00124D51"/>
    <w:rsid w:val="00125A53"/>
    <w:rsid w:val="00125C58"/>
    <w:rsid w:val="00125E2C"/>
    <w:rsid w:val="00126A80"/>
    <w:rsid w:val="00126C79"/>
    <w:rsid w:val="00127E7F"/>
    <w:rsid w:val="00127F4E"/>
    <w:rsid w:val="00130B3D"/>
    <w:rsid w:val="00131301"/>
    <w:rsid w:val="001314A1"/>
    <w:rsid w:val="00131590"/>
    <w:rsid w:val="001318F4"/>
    <w:rsid w:val="00132D76"/>
    <w:rsid w:val="00132DC3"/>
    <w:rsid w:val="00133A9C"/>
    <w:rsid w:val="00133EF6"/>
    <w:rsid w:val="001347ED"/>
    <w:rsid w:val="001353C1"/>
    <w:rsid w:val="0013551C"/>
    <w:rsid w:val="001357BA"/>
    <w:rsid w:val="00135F17"/>
    <w:rsid w:val="001364B7"/>
    <w:rsid w:val="001402FE"/>
    <w:rsid w:val="001403A5"/>
    <w:rsid w:val="00140B56"/>
    <w:rsid w:val="00140E46"/>
    <w:rsid w:val="00141445"/>
    <w:rsid w:val="0014168F"/>
    <w:rsid w:val="00141E08"/>
    <w:rsid w:val="00142BEF"/>
    <w:rsid w:val="00142D10"/>
    <w:rsid w:val="00143693"/>
    <w:rsid w:val="00143705"/>
    <w:rsid w:val="001441AD"/>
    <w:rsid w:val="001448E2"/>
    <w:rsid w:val="001449D0"/>
    <w:rsid w:val="00145141"/>
    <w:rsid w:val="001461DE"/>
    <w:rsid w:val="00147C6C"/>
    <w:rsid w:val="00147D8F"/>
    <w:rsid w:val="00150428"/>
    <w:rsid w:val="00150A4E"/>
    <w:rsid w:val="00151882"/>
    <w:rsid w:val="001527B0"/>
    <w:rsid w:val="00152BB5"/>
    <w:rsid w:val="00153326"/>
    <w:rsid w:val="00153B9E"/>
    <w:rsid w:val="001544CD"/>
    <w:rsid w:val="001546C1"/>
    <w:rsid w:val="00154D96"/>
    <w:rsid w:val="001555A0"/>
    <w:rsid w:val="001555C7"/>
    <w:rsid w:val="00155B24"/>
    <w:rsid w:val="00155D6B"/>
    <w:rsid w:val="00157D9E"/>
    <w:rsid w:val="00160622"/>
    <w:rsid w:val="00161118"/>
    <w:rsid w:val="0016153B"/>
    <w:rsid w:val="00161E27"/>
    <w:rsid w:val="00162455"/>
    <w:rsid w:val="0016288E"/>
    <w:rsid w:val="00164563"/>
    <w:rsid w:val="00164613"/>
    <w:rsid w:val="001656B0"/>
    <w:rsid w:val="0016574E"/>
    <w:rsid w:val="00165797"/>
    <w:rsid w:val="00165D6C"/>
    <w:rsid w:val="00166F96"/>
    <w:rsid w:val="001678D3"/>
    <w:rsid w:val="0017014E"/>
    <w:rsid w:val="00170737"/>
    <w:rsid w:val="0017202E"/>
    <w:rsid w:val="00172601"/>
    <w:rsid w:val="00172985"/>
    <w:rsid w:val="00172BB1"/>
    <w:rsid w:val="00173C96"/>
    <w:rsid w:val="00173E01"/>
    <w:rsid w:val="00174B32"/>
    <w:rsid w:val="0017551A"/>
    <w:rsid w:val="001758C3"/>
    <w:rsid w:val="001762A7"/>
    <w:rsid w:val="001762F8"/>
    <w:rsid w:val="001770B0"/>
    <w:rsid w:val="00177E51"/>
    <w:rsid w:val="0018013B"/>
    <w:rsid w:val="0018045A"/>
    <w:rsid w:val="001810F0"/>
    <w:rsid w:val="00181919"/>
    <w:rsid w:val="00181CA9"/>
    <w:rsid w:val="00181E63"/>
    <w:rsid w:val="00183147"/>
    <w:rsid w:val="001848BA"/>
    <w:rsid w:val="00184C4D"/>
    <w:rsid w:val="001853E1"/>
    <w:rsid w:val="00187380"/>
    <w:rsid w:val="00187BF1"/>
    <w:rsid w:val="00190718"/>
    <w:rsid w:val="00190751"/>
    <w:rsid w:val="001912F7"/>
    <w:rsid w:val="00191BD3"/>
    <w:rsid w:val="00192AA4"/>
    <w:rsid w:val="00192E8C"/>
    <w:rsid w:val="001931B6"/>
    <w:rsid w:val="001934B9"/>
    <w:rsid w:val="00193AB3"/>
    <w:rsid w:val="001944EE"/>
    <w:rsid w:val="00194A08"/>
    <w:rsid w:val="00194DB0"/>
    <w:rsid w:val="001957EB"/>
    <w:rsid w:val="001961CC"/>
    <w:rsid w:val="00196D1C"/>
    <w:rsid w:val="00197774"/>
    <w:rsid w:val="001A081D"/>
    <w:rsid w:val="001A1506"/>
    <w:rsid w:val="001A1E97"/>
    <w:rsid w:val="001A2449"/>
    <w:rsid w:val="001A2468"/>
    <w:rsid w:val="001A2637"/>
    <w:rsid w:val="001A3004"/>
    <w:rsid w:val="001A4EE9"/>
    <w:rsid w:val="001A50DC"/>
    <w:rsid w:val="001A56B4"/>
    <w:rsid w:val="001A588D"/>
    <w:rsid w:val="001A597F"/>
    <w:rsid w:val="001A5BAD"/>
    <w:rsid w:val="001A6C2A"/>
    <w:rsid w:val="001B01FD"/>
    <w:rsid w:val="001B038D"/>
    <w:rsid w:val="001B0F5B"/>
    <w:rsid w:val="001B18DE"/>
    <w:rsid w:val="001B253F"/>
    <w:rsid w:val="001B30E8"/>
    <w:rsid w:val="001B3149"/>
    <w:rsid w:val="001B355C"/>
    <w:rsid w:val="001B3965"/>
    <w:rsid w:val="001B3F0B"/>
    <w:rsid w:val="001B6562"/>
    <w:rsid w:val="001B69E5"/>
    <w:rsid w:val="001B7017"/>
    <w:rsid w:val="001B7404"/>
    <w:rsid w:val="001B7E23"/>
    <w:rsid w:val="001C030E"/>
    <w:rsid w:val="001C0574"/>
    <w:rsid w:val="001C3455"/>
    <w:rsid w:val="001C4761"/>
    <w:rsid w:val="001C4824"/>
    <w:rsid w:val="001C4EE8"/>
    <w:rsid w:val="001C4F6D"/>
    <w:rsid w:val="001C5F01"/>
    <w:rsid w:val="001C6074"/>
    <w:rsid w:val="001C6D47"/>
    <w:rsid w:val="001C6E28"/>
    <w:rsid w:val="001C7178"/>
    <w:rsid w:val="001D15CC"/>
    <w:rsid w:val="001D16CE"/>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3695"/>
    <w:rsid w:val="001E444B"/>
    <w:rsid w:val="001E50AF"/>
    <w:rsid w:val="001E5436"/>
    <w:rsid w:val="001E5E9A"/>
    <w:rsid w:val="001E65FB"/>
    <w:rsid w:val="001E7795"/>
    <w:rsid w:val="001E79B1"/>
    <w:rsid w:val="001F0073"/>
    <w:rsid w:val="001F1139"/>
    <w:rsid w:val="001F1508"/>
    <w:rsid w:val="001F1859"/>
    <w:rsid w:val="001F1DC8"/>
    <w:rsid w:val="001F271D"/>
    <w:rsid w:val="001F3798"/>
    <w:rsid w:val="001F3AC0"/>
    <w:rsid w:val="001F3EBA"/>
    <w:rsid w:val="001F4AD0"/>
    <w:rsid w:val="001F4E1D"/>
    <w:rsid w:val="001F583A"/>
    <w:rsid w:val="001F6419"/>
    <w:rsid w:val="001F6A2E"/>
    <w:rsid w:val="001F7B41"/>
    <w:rsid w:val="001F7C8E"/>
    <w:rsid w:val="001F7D5E"/>
    <w:rsid w:val="001F7E36"/>
    <w:rsid w:val="002016DB"/>
    <w:rsid w:val="00201E10"/>
    <w:rsid w:val="00202AB4"/>
    <w:rsid w:val="00202CF4"/>
    <w:rsid w:val="0020305E"/>
    <w:rsid w:val="00203F16"/>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2018B"/>
    <w:rsid w:val="0022044E"/>
    <w:rsid w:val="00220D7A"/>
    <w:rsid w:val="00220E4F"/>
    <w:rsid w:val="00221DF6"/>
    <w:rsid w:val="00222F3A"/>
    <w:rsid w:val="00223301"/>
    <w:rsid w:val="002247A4"/>
    <w:rsid w:val="0022525F"/>
    <w:rsid w:val="002252FB"/>
    <w:rsid w:val="00227410"/>
    <w:rsid w:val="0022747E"/>
    <w:rsid w:val="002276B4"/>
    <w:rsid w:val="00230036"/>
    <w:rsid w:val="002311F3"/>
    <w:rsid w:val="00231336"/>
    <w:rsid w:val="00231387"/>
    <w:rsid w:val="002328EF"/>
    <w:rsid w:val="0023326D"/>
    <w:rsid w:val="00233C76"/>
    <w:rsid w:val="002342C6"/>
    <w:rsid w:val="002361B6"/>
    <w:rsid w:val="00236756"/>
    <w:rsid w:val="00237576"/>
    <w:rsid w:val="00240526"/>
    <w:rsid w:val="00240F3C"/>
    <w:rsid w:val="00242206"/>
    <w:rsid w:val="00242B45"/>
    <w:rsid w:val="0024301E"/>
    <w:rsid w:val="00243C86"/>
    <w:rsid w:val="00243ED5"/>
    <w:rsid w:val="00244C3D"/>
    <w:rsid w:val="00244CC5"/>
    <w:rsid w:val="00245109"/>
    <w:rsid w:val="00245393"/>
    <w:rsid w:val="002460E1"/>
    <w:rsid w:val="00246109"/>
    <w:rsid w:val="0024611A"/>
    <w:rsid w:val="002467E3"/>
    <w:rsid w:val="00246831"/>
    <w:rsid w:val="00246B70"/>
    <w:rsid w:val="00247771"/>
    <w:rsid w:val="00247DDA"/>
    <w:rsid w:val="00247E49"/>
    <w:rsid w:val="00247E99"/>
    <w:rsid w:val="0025007A"/>
    <w:rsid w:val="00251986"/>
    <w:rsid w:val="0025378F"/>
    <w:rsid w:val="00253DD3"/>
    <w:rsid w:val="00253FFB"/>
    <w:rsid w:val="00254507"/>
    <w:rsid w:val="0025475B"/>
    <w:rsid w:val="00255936"/>
    <w:rsid w:val="00255E8D"/>
    <w:rsid w:val="00257382"/>
    <w:rsid w:val="00257538"/>
    <w:rsid w:val="0025758B"/>
    <w:rsid w:val="002609EB"/>
    <w:rsid w:val="00260E93"/>
    <w:rsid w:val="00261427"/>
    <w:rsid w:val="00261845"/>
    <w:rsid w:val="00261E29"/>
    <w:rsid w:val="002622B6"/>
    <w:rsid w:val="002624B3"/>
    <w:rsid w:val="00262B84"/>
    <w:rsid w:val="00262FAB"/>
    <w:rsid w:val="00263CD5"/>
    <w:rsid w:val="00264E28"/>
    <w:rsid w:val="00265F26"/>
    <w:rsid w:val="00266581"/>
    <w:rsid w:val="0026684B"/>
    <w:rsid w:val="00266D60"/>
    <w:rsid w:val="00267AA3"/>
    <w:rsid w:val="00267FDD"/>
    <w:rsid w:val="0027025D"/>
    <w:rsid w:val="0027246E"/>
    <w:rsid w:val="00272650"/>
    <w:rsid w:val="00272DA4"/>
    <w:rsid w:val="0027397A"/>
    <w:rsid w:val="00273F12"/>
    <w:rsid w:val="0027437B"/>
    <w:rsid w:val="00274F8D"/>
    <w:rsid w:val="002763DB"/>
    <w:rsid w:val="00276EED"/>
    <w:rsid w:val="00277EC9"/>
    <w:rsid w:val="002805ED"/>
    <w:rsid w:val="00280BC8"/>
    <w:rsid w:val="00281826"/>
    <w:rsid w:val="00281EA4"/>
    <w:rsid w:val="002822ED"/>
    <w:rsid w:val="00284577"/>
    <w:rsid w:val="00285593"/>
    <w:rsid w:val="00286677"/>
    <w:rsid w:val="002868FC"/>
    <w:rsid w:val="00286B13"/>
    <w:rsid w:val="00286DFB"/>
    <w:rsid w:val="002875A0"/>
    <w:rsid w:val="002909F1"/>
    <w:rsid w:val="00292834"/>
    <w:rsid w:val="0029339F"/>
    <w:rsid w:val="00293BD4"/>
    <w:rsid w:val="00293CEC"/>
    <w:rsid w:val="00294C03"/>
    <w:rsid w:val="00294C3C"/>
    <w:rsid w:val="002958DC"/>
    <w:rsid w:val="0029646E"/>
    <w:rsid w:val="00296972"/>
    <w:rsid w:val="00296DD2"/>
    <w:rsid w:val="00297908"/>
    <w:rsid w:val="002A006B"/>
    <w:rsid w:val="002A0464"/>
    <w:rsid w:val="002A0808"/>
    <w:rsid w:val="002A08E4"/>
    <w:rsid w:val="002A0B10"/>
    <w:rsid w:val="002A198D"/>
    <w:rsid w:val="002A1AAD"/>
    <w:rsid w:val="002A2AB3"/>
    <w:rsid w:val="002A2E98"/>
    <w:rsid w:val="002A380A"/>
    <w:rsid w:val="002A40C8"/>
    <w:rsid w:val="002A4D5A"/>
    <w:rsid w:val="002A5531"/>
    <w:rsid w:val="002A5A8C"/>
    <w:rsid w:val="002A5AC4"/>
    <w:rsid w:val="002A5DF3"/>
    <w:rsid w:val="002A5E3A"/>
    <w:rsid w:val="002A66E1"/>
    <w:rsid w:val="002A7A2D"/>
    <w:rsid w:val="002A7C56"/>
    <w:rsid w:val="002B0142"/>
    <w:rsid w:val="002B19CD"/>
    <w:rsid w:val="002B23C5"/>
    <w:rsid w:val="002B2436"/>
    <w:rsid w:val="002B2F98"/>
    <w:rsid w:val="002B431E"/>
    <w:rsid w:val="002B55C1"/>
    <w:rsid w:val="002B5B8D"/>
    <w:rsid w:val="002B6B9E"/>
    <w:rsid w:val="002B6BAE"/>
    <w:rsid w:val="002B7636"/>
    <w:rsid w:val="002C0D06"/>
    <w:rsid w:val="002C1166"/>
    <w:rsid w:val="002C1B36"/>
    <w:rsid w:val="002C1E16"/>
    <w:rsid w:val="002C3864"/>
    <w:rsid w:val="002C4478"/>
    <w:rsid w:val="002C60BB"/>
    <w:rsid w:val="002C6693"/>
    <w:rsid w:val="002C72DA"/>
    <w:rsid w:val="002D0673"/>
    <w:rsid w:val="002D0971"/>
    <w:rsid w:val="002D18CC"/>
    <w:rsid w:val="002D2D0A"/>
    <w:rsid w:val="002D3943"/>
    <w:rsid w:val="002D4116"/>
    <w:rsid w:val="002D4776"/>
    <w:rsid w:val="002D4BD1"/>
    <w:rsid w:val="002D510B"/>
    <w:rsid w:val="002D57AB"/>
    <w:rsid w:val="002D626D"/>
    <w:rsid w:val="002D69A4"/>
    <w:rsid w:val="002D7D5A"/>
    <w:rsid w:val="002E03AD"/>
    <w:rsid w:val="002E0F62"/>
    <w:rsid w:val="002E2A71"/>
    <w:rsid w:val="002E34F7"/>
    <w:rsid w:val="002E3C0A"/>
    <w:rsid w:val="002E42B8"/>
    <w:rsid w:val="002E4DC8"/>
    <w:rsid w:val="002E4E4B"/>
    <w:rsid w:val="002E4E9E"/>
    <w:rsid w:val="002E5296"/>
    <w:rsid w:val="002E5362"/>
    <w:rsid w:val="002E5AB5"/>
    <w:rsid w:val="002E5D5F"/>
    <w:rsid w:val="002E67DF"/>
    <w:rsid w:val="002E6887"/>
    <w:rsid w:val="002F0610"/>
    <w:rsid w:val="002F289D"/>
    <w:rsid w:val="002F50E9"/>
    <w:rsid w:val="002F58E4"/>
    <w:rsid w:val="002F62B7"/>
    <w:rsid w:val="002F72BA"/>
    <w:rsid w:val="00300D46"/>
    <w:rsid w:val="00302575"/>
    <w:rsid w:val="00302C53"/>
    <w:rsid w:val="00302D12"/>
    <w:rsid w:val="00302F91"/>
    <w:rsid w:val="00306799"/>
    <w:rsid w:val="00307186"/>
    <w:rsid w:val="003101D6"/>
    <w:rsid w:val="00310E16"/>
    <w:rsid w:val="00310FB6"/>
    <w:rsid w:val="003122F5"/>
    <w:rsid w:val="0031297A"/>
    <w:rsid w:val="00312F18"/>
    <w:rsid w:val="00313331"/>
    <w:rsid w:val="003136CE"/>
    <w:rsid w:val="0031373E"/>
    <w:rsid w:val="00313EAE"/>
    <w:rsid w:val="00313EC1"/>
    <w:rsid w:val="00314092"/>
    <w:rsid w:val="00314D41"/>
    <w:rsid w:val="00315299"/>
    <w:rsid w:val="0031584E"/>
    <w:rsid w:val="0031602A"/>
    <w:rsid w:val="0031636B"/>
    <w:rsid w:val="00316484"/>
    <w:rsid w:val="00316504"/>
    <w:rsid w:val="00316D36"/>
    <w:rsid w:val="00317B8D"/>
    <w:rsid w:val="0032108A"/>
    <w:rsid w:val="003212B1"/>
    <w:rsid w:val="00321F74"/>
    <w:rsid w:val="0032273B"/>
    <w:rsid w:val="00322F86"/>
    <w:rsid w:val="003231D6"/>
    <w:rsid w:val="00323437"/>
    <w:rsid w:val="0032387D"/>
    <w:rsid w:val="00323995"/>
    <w:rsid w:val="00324643"/>
    <w:rsid w:val="00324822"/>
    <w:rsid w:val="00324C59"/>
    <w:rsid w:val="00325C07"/>
    <w:rsid w:val="00325C28"/>
    <w:rsid w:val="00325C9A"/>
    <w:rsid w:val="00326106"/>
    <w:rsid w:val="003264C2"/>
    <w:rsid w:val="003276FD"/>
    <w:rsid w:val="00327936"/>
    <w:rsid w:val="003300B1"/>
    <w:rsid w:val="00330692"/>
    <w:rsid w:val="00331594"/>
    <w:rsid w:val="003315BE"/>
    <w:rsid w:val="00331A46"/>
    <w:rsid w:val="00332368"/>
    <w:rsid w:val="00332C25"/>
    <w:rsid w:val="00332D79"/>
    <w:rsid w:val="00332F8E"/>
    <w:rsid w:val="00333422"/>
    <w:rsid w:val="00333553"/>
    <w:rsid w:val="00334557"/>
    <w:rsid w:val="00335658"/>
    <w:rsid w:val="00335F96"/>
    <w:rsid w:val="00340292"/>
    <w:rsid w:val="0034066C"/>
    <w:rsid w:val="003407A4"/>
    <w:rsid w:val="00341C30"/>
    <w:rsid w:val="003424BC"/>
    <w:rsid w:val="003424E1"/>
    <w:rsid w:val="003426D2"/>
    <w:rsid w:val="00342B64"/>
    <w:rsid w:val="00343E99"/>
    <w:rsid w:val="00343FA4"/>
    <w:rsid w:val="0034415B"/>
    <w:rsid w:val="00344891"/>
    <w:rsid w:val="00344D81"/>
    <w:rsid w:val="00345AE5"/>
    <w:rsid w:val="00345CDF"/>
    <w:rsid w:val="00345EB2"/>
    <w:rsid w:val="00346704"/>
    <w:rsid w:val="00346773"/>
    <w:rsid w:val="003471F5"/>
    <w:rsid w:val="00347248"/>
    <w:rsid w:val="003474EA"/>
    <w:rsid w:val="003476B0"/>
    <w:rsid w:val="003522A8"/>
    <w:rsid w:val="00352E7D"/>
    <w:rsid w:val="00353141"/>
    <w:rsid w:val="003534C2"/>
    <w:rsid w:val="00353BA1"/>
    <w:rsid w:val="003567C7"/>
    <w:rsid w:val="00356B2F"/>
    <w:rsid w:val="00356EF7"/>
    <w:rsid w:val="0035798A"/>
    <w:rsid w:val="003604C6"/>
    <w:rsid w:val="00361B5F"/>
    <w:rsid w:val="00361DA1"/>
    <w:rsid w:val="00362709"/>
    <w:rsid w:val="00362D41"/>
    <w:rsid w:val="0036358B"/>
    <w:rsid w:val="003656A7"/>
    <w:rsid w:val="00366045"/>
    <w:rsid w:val="00366201"/>
    <w:rsid w:val="00366EDD"/>
    <w:rsid w:val="00366F9F"/>
    <w:rsid w:val="00367047"/>
    <w:rsid w:val="00367FF3"/>
    <w:rsid w:val="00370822"/>
    <w:rsid w:val="003711A7"/>
    <w:rsid w:val="003737CB"/>
    <w:rsid w:val="003738A1"/>
    <w:rsid w:val="00373F16"/>
    <w:rsid w:val="0037606A"/>
    <w:rsid w:val="003761D0"/>
    <w:rsid w:val="003766BF"/>
    <w:rsid w:val="00376DA3"/>
    <w:rsid w:val="0037710E"/>
    <w:rsid w:val="00377E86"/>
    <w:rsid w:val="00377FDB"/>
    <w:rsid w:val="00380028"/>
    <w:rsid w:val="00380470"/>
    <w:rsid w:val="003813A4"/>
    <w:rsid w:val="0038206C"/>
    <w:rsid w:val="0038240A"/>
    <w:rsid w:val="00382F65"/>
    <w:rsid w:val="003830AB"/>
    <w:rsid w:val="00384835"/>
    <w:rsid w:val="00384D4E"/>
    <w:rsid w:val="003855F6"/>
    <w:rsid w:val="00385A30"/>
    <w:rsid w:val="0038674C"/>
    <w:rsid w:val="00390CDD"/>
    <w:rsid w:val="00390E38"/>
    <w:rsid w:val="0039115D"/>
    <w:rsid w:val="003912DD"/>
    <w:rsid w:val="0039138D"/>
    <w:rsid w:val="003922C8"/>
    <w:rsid w:val="00392FD8"/>
    <w:rsid w:val="003938CE"/>
    <w:rsid w:val="00394E2E"/>
    <w:rsid w:val="00397B6B"/>
    <w:rsid w:val="00397BFD"/>
    <w:rsid w:val="003A0251"/>
    <w:rsid w:val="003A09E1"/>
    <w:rsid w:val="003A0E2F"/>
    <w:rsid w:val="003A1897"/>
    <w:rsid w:val="003A5C6F"/>
    <w:rsid w:val="003A602F"/>
    <w:rsid w:val="003A62F2"/>
    <w:rsid w:val="003B0399"/>
    <w:rsid w:val="003B13E7"/>
    <w:rsid w:val="003B1FE6"/>
    <w:rsid w:val="003B2AC5"/>
    <w:rsid w:val="003B3094"/>
    <w:rsid w:val="003B3AA9"/>
    <w:rsid w:val="003B3C60"/>
    <w:rsid w:val="003B4130"/>
    <w:rsid w:val="003B6464"/>
    <w:rsid w:val="003B69FF"/>
    <w:rsid w:val="003B6E18"/>
    <w:rsid w:val="003B6E6F"/>
    <w:rsid w:val="003B7B47"/>
    <w:rsid w:val="003B7C10"/>
    <w:rsid w:val="003C07EA"/>
    <w:rsid w:val="003C0C76"/>
    <w:rsid w:val="003C1719"/>
    <w:rsid w:val="003C1A6F"/>
    <w:rsid w:val="003C1ED4"/>
    <w:rsid w:val="003C2E77"/>
    <w:rsid w:val="003C4128"/>
    <w:rsid w:val="003C444C"/>
    <w:rsid w:val="003C4D14"/>
    <w:rsid w:val="003C4E77"/>
    <w:rsid w:val="003C6E22"/>
    <w:rsid w:val="003D0AF3"/>
    <w:rsid w:val="003D2922"/>
    <w:rsid w:val="003D2B03"/>
    <w:rsid w:val="003D3268"/>
    <w:rsid w:val="003D37EB"/>
    <w:rsid w:val="003D398C"/>
    <w:rsid w:val="003D3A6B"/>
    <w:rsid w:val="003D3F32"/>
    <w:rsid w:val="003D48E0"/>
    <w:rsid w:val="003D5894"/>
    <w:rsid w:val="003D5926"/>
    <w:rsid w:val="003D61E8"/>
    <w:rsid w:val="003D6CB7"/>
    <w:rsid w:val="003D6F6C"/>
    <w:rsid w:val="003D7D22"/>
    <w:rsid w:val="003E0240"/>
    <w:rsid w:val="003E0898"/>
    <w:rsid w:val="003E0EC8"/>
    <w:rsid w:val="003E267E"/>
    <w:rsid w:val="003E3177"/>
    <w:rsid w:val="003E3281"/>
    <w:rsid w:val="003E37B5"/>
    <w:rsid w:val="003E5FA3"/>
    <w:rsid w:val="003E6FD2"/>
    <w:rsid w:val="003F08D8"/>
    <w:rsid w:val="003F0A9C"/>
    <w:rsid w:val="003F14E8"/>
    <w:rsid w:val="003F1C96"/>
    <w:rsid w:val="003F25A7"/>
    <w:rsid w:val="003F278F"/>
    <w:rsid w:val="003F2EC0"/>
    <w:rsid w:val="003F3D0A"/>
    <w:rsid w:val="003F3D0D"/>
    <w:rsid w:val="003F5145"/>
    <w:rsid w:val="003F5617"/>
    <w:rsid w:val="003F58B1"/>
    <w:rsid w:val="003F614A"/>
    <w:rsid w:val="0040025A"/>
    <w:rsid w:val="004019E4"/>
    <w:rsid w:val="0040333E"/>
    <w:rsid w:val="004039DB"/>
    <w:rsid w:val="00406003"/>
    <w:rsid w:val="00406FB8"/>
    <w:rsid w:val="00410495"/>
    <w:rsid w:val="00410863"/>
    <w:rsid w:val="00411AE8"/>
    <w:rsid w:val="00411E42"/>
    <w:rsid w:val="00412994"/>
    <w:rsid w:val="00412ABD"/>
    <w:rsid w:val="00412F97"/>
    <w:rsid w:val="00413E1B"/>
    <w:rsid w:val="0041413B"/>
    <w:rsid w:val="00414286"/>
    <w:rsid w:val="004151DF"/>
    <w:rsid w:val="0041593C"/>
    <w:rsid w:val="0041638C"/>
    <w:rsid w:val="00417CCC"/>
    <w:rsid w:val="004203F7"/>
    <w:rsid w:val="00420E56"/>
    <w:rsid w:val="00421668"/>
    <w:rsid w:val="004216E0"/>
    <w:rsid w:val="0042196A"/>
    <w:rsid w:val="00421A2F"/>
    <w:rsid w:val="00421CB3"/>
    <w:rsid w:val="004223FF"/>
    <w:rsid w:val="00422539"/>
    <w:rsid w:val="00422718"/>
    <w:rsid w:val="0042359D"/>
    <w:rsid w:val="00423BDD"/>
    <w:rsid w:val="00424B5F"/>
    <w:rsid w:val="00424C43"/>
    <w:rsid w:val="00425106"/>
    <w:rsid w:val="0042573C"/>
    <w:rsid w:val="00425801"/>
    <w:rsid w:val="00425945"/>
    <w:rsid w:val="00425ED2"/>
    <w:rsid w:val="00425F89"/>
    <w:rsid w:val="00426058"/>
    <w:rsid w:val="004273ED"/>
    <w:rsid w:val="00427DE1"/>
    <w:rsid w:val="00427FB5"/>
    <w:rsid w:val="00430629"/>
    <w:rsid w:val="00430B5C"/>
    <w:rsid w:val="004319B2"/>
    <w:rsid w:val="004326E7"/>
    <w:rsid w:val="004331E7"/>
    <w:rsid w:val="0043467D"/>
    <w:rsid w:val="00434B27"/>
    <w:rsid w:val="0043601C"/>
    <w:rsid w:val="00436099"/>
    <w:rsid w:val="00436590"/>
    <w:rsid w:val="0043659C"/>
    <w:rsid w:val="00436EEB"/>
    <w:rsid w:val="004372DC"/>
    <w:rsid w:val="00437681"/>
    <w:rsid w:val="0044064C"/>
    <w:rsid w:val="00440910"/>
    <w:rsid w:val="00440E3B"/>
    <w:rsid w:val="0044122B"/>
    <w:rsid w:val="00441C32"/>
    <w:rsid w:val="00442F04"/>
    <w:rsid w:val="00443D0D"/>
    <w:rsid w:val="00443F60"/>
    <w:rsid w:val="0044460D"/>
    <w:rsid w:val="00444B3B"/>
    <w:rsid w:val="0044555F"/>
    <w:rsid w:val="004464B3"/>
    <w:rsid w:val="00446D94"/>
    <w:rsid w:val="00446E51"/>
    <w:rsid w:val="00447399"/>
    <w:rsid w:val="0045041D"/>
    <w:rsid w:val="00450D5D"/>
    <w:rsid w:val="00451265"/>
    <w:rsid w:val="00451BB5"/>
    <w:rsid w:val="0045370C"/>
    <w:rsid w:val="00453C74"/>
    <w:rsid w:val="00454869"/>
    <w:rsid w:val="0045488A"/>
    <w:rsid w:val="00456632"/>
    <w:rsid w:val="00456AAC"/>
    <w:rsid w:val="0046029E"/>
    <w:rsid w:val="00461052"/>
    <w:rsid w:val="004633AA"/>
    <w:rsid w:val="00463A47"/>
    <w:rsid w:val="00464008"/>
    <w:rsid w:val="00464761"/>
    <w:rsid w:val="00464AC8"/>
    <w:rsid w:val="00465525"/>
    <w:rsid w:val="00465CE2"/>
    <w:rsid w:val="0046614F"/>
    <w:rsid w:val="0046683F"/>
    <w:rsid w:val="00467275"/>
    <w:rsid w:val="00467C9A"/>
    <w:rsid w:val="00470127"/>
    <w:rsid w:val="004714C8"/>
    <w:rsid w:val="00471CAD"/>
    <w:rsid w:val="0047265E"/>
    <w:rsid w:val="00472EAB"/>
    <w:rsid w:val="00473504"/>
    <w:rsid w:val="00473DFF"/>
    <w:rsid w:val="00474022"/>
    <w:rsid w:val="00474303"/>
    <w:rsid w:val="004748FA"/>
    <w:rsid w:val="00474B0B"/>
    <w:rsid w:val="00474F6E"/>
    <w:rsid w:val="00475F0A"/>
    <w:rsid w:val="004761A6"/>
    <w:rsid w:val="004771AC"/>
    <w:rsid w:val="00477D9F"/>
    <w:rsid w:val="004807CB"/>
    <w:rsid w:val="00481DE6"/>
    <w:rsid w:val="00482051"/>
    <w:rsid w:val="0048256A"/>
    <w:rsid w:val="00482C40"/>
    <w:rsid w:val="004831BB"/>
    <w:rsid w:val="004835F7"/>
    <w:rsid w:val="00483A54"/>
    <w:rsid w:val="004843D6"/>
    <w:rsid w:val="004849F7"/>
    <w:rsid w:val="00484CA6"/>
    <w:rsid w:val="0048526F"/>
    <w:rsid w:val="00485BF6"/>
    <w:rsid w:val="00485E2D"/>
    <w:rsid w:val="00486578"/>
    <w:rsid w:val="0048674D"/>
    <w:rsid w:val="00487578"/>
    <w:rsid w:val="00487F4C"/>
    <w:rsid w:val="00490363"/>
    <w:rsid w:val="00490752"/>
    <w:rsid w:val="0049127B"/>
    <w:rsid w:val="00491F36"/>
    <w:rsid w:val="004920A8"/>
    <w:rsid w:val="004923E3"/>
    <w:rsid w:val="00492588"/>
    <w:rsid w:val="004925E8"/>
    <w:rsid w:val="004927AB"/>
    <w:rsid w:val="00492BCB"/>
    <w:rsid w:val="004930FA"/>
    <w:rsid w:val="00494228"/>
    <w:rsid w:val="00494335"/>
    <w:rsid w:val="0049434D"/>
    <w:rsid w:val="004943C3"/>
    <w:rsid w:val="004943CB"/>
    <w:rsid w:val="00494634"/>
    <w:rsid w:val="00495D3C"/>
    <w:rsid w:val="00495EF6"/>
    <w:rsid w:val="00496A7B"/>
    <w:rsid w:val="00497603"/>
    <w:rsid w:val="00497B2B"/>
    <w:rsid w:val="00497FA2"/>
    <w:rsid w:val="004A1480"/>
    <w:rsid w:val="004A15FB"/>
    <w:rsid w:val="004A1799"/>
    <w:rsid w:val="004A3371"/>
    <w:rsid w:val="004A420C"/>
    <w:rsid w:val="004A637A"/>
    <w:rsid w:val="004A6383"/>
    <w:rsid w:val="004A7CF2"/>
    <w:rsid w:val="004B08A4"/>
    <w:rsid w:val="004B09CF"/>
    <w:rsid w:val="004B0D2D"/>
    <w:rsid w:val="004B0F3E"/>
    <w:rsid w:val="004B0F78"/>
    <w:rsid w:val="004B1973"/>
    <w:rsid w:val="004B1F31"/>
    <w:rsid w:val="004B2737"/>
    <w:rsid w:val="004B2DC9"/>
    <w:rsid w:val="004B347F"/>
    <w:rsid w:val="004B359E"/>
    <w:rsid w:val="004B3EE1"/>
    <w:rsid w:val="004B4225"/>
    <w:rsid w:val="004B47E2"/>
    <w:rsid w:val="004B4CE8"/>
    <w:rsid w:val="004B5F9A"/>
    <w:rsid w:val="004B64FC"/>
    <w:rsid w:val="004B6EBC"/>
    <w:rsid w:val="004B7193"/>
    <w:rsid w:val="004B77F8"/>
    <w:rsid w:val="004C0171"/>
    <w:rsid w:val="004C0CFA"/>
    <w:rsid w:val="004C1147"/>
    <w:rsid w:val="004C2875"/>
    <w:rsid w:val="004C2CA8"/>
    <w:rsid w:val="004C35F4"/>
    <w:rsid w:val="004C3B3C"/>
    <w:rsid w:val="004C55F1"/>
    <w:rsid w:val="004C5648"/>
    <w:rsid w:val="004D0606"/>
    <w:rsid w:val="004D06B8"/>
    <w:rsid w:val="004D3A43"/>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DDC"/>
    <w:rsid w:val="004E611D"/>
    <w:rsid w:val="004E75A5"/>
    <w:rsid w:val="004E78E6"/>
    <w:rsid w:val="004E796C"/>
    <w:rsid w:val="004F2E52"/>
    <w:rsid w:val="004F395C"/>
    <w:rsid w:val="004F446D"/>
    <w:rsid w:val="004F52B6"/>
    <w:rsid w:val="004F6084"/>
    <w:rsid w:val="004F6974"/>
    <w:rsid w:val="004F6FED"/>
    <w:rsid w:val="004F7929"/>
    <w:rsid w:val="004F7AC9"/>
    <w:rsid w:val="00501247"/>
    <w:rsid w:val="005027CD"/>
    <w:rsid w:val="00502C2F"/>
    <w:rsid w:val="005036B7"/>
    <w:rsid w:val="00504704"/>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C2B"/>
    <w:rsid w:val="00515DB6"/>
    <w:rsid w:val="00516804"/>
    <w:rsid w:val="005168DF"/>
    <w:rsid w:val="00516F5C"/>
    <w:rsid w:val="005177B7"/>
    <w:rsid w:val="00521322"/>
    <w:rsid w:val="0052298F"/>
    <w:rsid w:val="00522F7A"/>
    <w:rsid w:val="0052331B"/>
    <w:rsid w:val="00523766"/>
    <w:rsid w:val="0052395E"/>
    <w:rsid w:val="00523AA3"/>
    <w:rsid w:val="00523EED"/>
    <w:rsid w:val="005247FE"/>
    <w:rsid w:val="00524B6B"/>
    <w:rsid w:val="00524CEF"/>
    <w:rsid w:val="00525029"/>
    <w:rsid w:val="00525B5A"/>
    <w:rsid w:val="00526075"/>
    <w:rsid w:val="0052619E"/>
    <w:rsid w:val="00526AF2"/>
    <w:rsid w:val="00526B48"/>
    <w:rsid w:val="00526E03"/>
    <w:rsid w:val="005278C2"/>
    <w:rsid w:val="00527E1A"/>
    <w:rsid w:val="00530DC9"/>
    <w:rsid w:val="0053136A"/>
    <w:rsid w:val="0053183E"/>
    <w:rsid w:val="00532D1D"/>
    <w:rsid w:val="00533EA4"/>
    <w:rsid w:val="00535566"/>
    <w:rsid w:val="00535B0E"/>
    <w:rsid w:val="00536859"/>
    <w:rsid w:val="005379DB"/>
    <w:rsid w:val="005406AF"/>
    <w:rsid w:val="0054260A"/>
    <w:rsid w:val="0054276E"/>
    <w:rsid w:val="00543134"/>
    <w:rsid w:val="00544096"/>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78C"/>
    <w:rsid w:val="00553A2E"/>
    <w:rsid w:val="00553B75"/>
    <w:rsid w:val="00554B63"/>
    <w:rsid w:val="005555EB"/>
    <w:rsid w:val="0055570B"/>
    <w:rsid w:val="0055585D"/>
    <w:rsid w:val="00555A3B"/>
    <w:rsid w:val="005568D4"/>
    <w:rsid w:val="0055729C"/>
    <w:rsid w:val="00557346"/>
    <w:rsid w:val="00557BFD"/>
    <w:rsid w:val="00560734"/>
    <w:rsid w:val="005615C9"/>
    <w:rsid w:val="00562082"/>
    <w:rsid w:val="00562528"/>
    <w:rsid w:val="0056286F"/>
    <w:rsid w:val="00562C68"/>
    <w:rsid w:val="005630F1"/>
    <w:rsid w:val="005640E4"/>
    <w:rsid w:val="00564D17"/>
    <w:rsid w:val="0056532E"/>
    <w:rsid w:val="005661F2"/>
    <w:rsid w:val="0056660E"/>
    <w:rsid w:val="00567222"/>
    <w:rsid w:val="00567562"/>
    <w:rsid w:val="00567D80"/>
    <w:rsid w:val="0057081A"/>
    <w:rsid w:val="005728C2"/>
    <w:rsid w:val="00574286"/>
    <w:rsid w:val="0057726D"/>
    <w:rsid w:val="00580872"/>
    <w:rsid w:val="00580A1C"/>
    <w:rsid w:val="00581036"/>
    <w:rsid w:val="005816A5"/>
    <w:rsid w:val="00581E67"/>
    <w:rsid w:val="00582650"/>
    <w:rsid w:val="00582AE1"/>
    <w:rsid w:val="00582EDE"/>
    <w:rsid w:val="00583D66"/>
    <w:rsid w:val="00584604"/>
    <w:rsid w:val="00584BCB"/>
    <w:rsid w:val="005860CF"/>
    <w:rsid w:val="00586DC6"/>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199F"/>
    <w:rsid w:val="005A1D50"/>
    <w:rsid w:val="005A233B"/>
    <w:rsid w:val="005A2E1A"/>
    <w:rsid w:val="005A4966"/>
    <w:rsid w:val="005A4AB1"/>
    <w:rsid w:val="005A6027"/>
    <w:rsid w:val="005B04D1"/>
    <w:rsid w:val="005B0BAC"/>
    <w:rsid w:val="005B1967"/>
    <w:rsid w:val="005B1BB5"/>
    <w:rsid w:val="005B1C31"/>
    <w:rsid w:val="005B31D1"/>
    <w:rsid w:val="005B3723"/>
    <w:rsid w:val="005B3823"/>
    <w:rsid w:val="005B5302"/>
    <w:rsid w:val="005B538D"/>
    <w:rsid w:val="005B6B00"/>
    <w:rsid w:val="005B6DC8"/>
    <w:rsid w:val="005B6EE2"/>
    <w:rsid w:val="005C09E7"/>
    <w:rsid w:val="005C176A"/>
    <w:rsid w:val="005C2D9D"/>
    <w:rsid w:val="005C3E11"/>
    <w:rsid w:val="005C40C4"/>
    <w:rsid w:val="005C47BF"/>
    <w:rsid w:val="005C4ED9"/>
    <w:rsid w:val="005C7B75"/>
    <w:rsid w:val="005D1DD7"/>
    <w:rsid w:val="005D436D"/>
    <w:rsid w:val="005D48DF"/>
    <w:rsid w:val="005D4D91"/>
    <w:rsid w:val="005E033D"/>
    <w:rsid w:val="005E3D2A"/>
    <w:rsid w:val="005E4F49"/>
    <w:rsid w:val="005E5434"/>
    <w:rsid w:val="005E58A1"/>
    <w:rsid w:val="005E5A8F"/>
    <w:rsid w:val="005E5AC6"/>
    <w:rsid w:val="005E5ACF"/>
    <w:rsid w:val="005E7332"/>
    <w:rsid w:val="005E79C0"/>
    <w:rsid w:val="005E7B72"/>
    <w:rsid w:val="005F0E1A"/>
    <w:rsid w:val="005F14AB"/>
    <w:rsid w:val="005F17AE"/>
    <w:rsid w:val="005F27AB"/>
    <w:rsid w:val="005F2B6B"/>
    <w:rsid w:val="005F4362"/>
    <w:rsid w:val="005F4FE9"/>
    <w:rsid w:val="005F540D"/>
    <w:rsid w:val="005F5885"/>
    <w:rsid w:val="005F622F"/>
    <w:rsid w:val="005F6294"/>
    <w:rsid w:val="005F62AB"/>
    <w:rsid w:val="005F6420"/>
    <w:rsid w:val="005F6629"/>
    <w:rsid w:val="0060091C"/>
    <w:rsid w:val="0060125A"/>
    <w:rsid w:val="0060151A"/>
    <w:rsid w:val="00602588"/>
    <w:rsid w:val="0060259C"/>
    <w:rsid w:val="0060348B"/>
    <w:rsid w:val="00603D75"/>
    <w:rsid w:val="0060422D"/>
    <w:rsid w:val="00606217"/>
    <w:rsid w:val="00607617"/>
    <w:rsid w:val="00607832"/>
    <w:rsid w:val="00607CB3"/>
    <w:rsid w:val="00610042"/>
    <w:rsid w:val="00610C37"/>
    <w:rsid w:val="00610D26"/>
    <w:rsid w:val="0061101E"/>
    <w:rsid w:val="00611D99"/>
    <w:rsid w:val="0061257B"/>
    <w:rsid w:val="00613614"/>
    <w:rsid w:val="0061384E"/>
    <w:rsid w:val="00613970"/>
    <w:rsid w:val="00614981"/>
    <w:rsid w:val="00614D5D"/>
    <w:rsid w:val="006156DC"/>
    <w:rsid w:val="006159EE"/>
    <w:rsid w:val="00615BEA"/>
    <w:rsid w:val="00615DD4"/>
    <w:rsid w:val="00616506"/>
    <w:rsid w:val="00616688"/>
    <w:rsid w:val="00616CCD"/>
    <w:rsid w:val="0061723E"/>
    <w:rsid w:val="00617899"/>
    <w:rsid w:val="00617DF9"/>
    <w:rsid w:val="00620073"/>
    <w:rsid w:val="006215B2"/>
    <w:rsid w:val="006219E9"/>
    <w:rsid w:val="00621CFD"/>
    <w:rsid w:val="00622E8A"/>
    <w:rsid w:val="0062373C"/>
    <w:rsid w:val="00623CFD"/>
    <w:rsid w:val="006248C2"/>
    <w:rsid w:val="0062494B"/>
    <w:rsid w:val="0062603F"/>
    <w:rsid w:val="00627456"/>
    <w:rsid w:val="00627EFE"/>
    <w:rsid w:val="00630057"/>
    <w:rsid w:val="006306FF"/>
    <w:rsid w:val="00630D4C"/>
    <w:rsid w:val="00631723"/>
    <w:rsid w:val="00631E6E"/>
    <w:rsid w:val="00632825"/>
    <w:rsid w:val="00633C37"/>
    <w:rsid w:val="006359C2"/>
    <w:rsid w:val="00635E0E"/>
    <w:rsid w:val="00636EBF"/>
    <w:rsid w:val="00637076"/>
    <w:rsid w:val="00637CCE"/>
    <w:rsid w:val="00640892"/>
    <w:rsid w:val="006418D9"/>
    <w:rsid w:val="0064204A"/>
    <w:rsid w:val="006421C0"/>
    <w:rsid w:val="00642F6F"/>
    <w:rsid w:val="006431A8"/>
    <w:rsid w:val="006434CA"/>
    <w:rsid w:val="0064404C"/>
    <w:rsid w:val="006441B6"/>
    <w:rsid w:val="00644A72"/>
    <w:rsid w:val="0064528F"/>
    <w:rsid w:val="00646333"/>
    <w:rsid w:val="00646649"/>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228F"/>
    <w:rsid w:val="00662EE9"/>
    <w:rsid w:val="00663B7E"/>
    <w:rsid w:val="00664671"/>
    <w:rsid w:val="00664C9C"/>
    <w:rsid w:val="00665936"/>
    <w:rsid w:val="00666168"/>
    <w:rsid w:val="006664E7"/>
    <w:rsid w:val="0066652A"/>
    <w:rsid w:val="006674BA"/>
    <w:rsid w:val="00670FA3"/>
    <w:rsid w:val="00671391"/>
    <w:rsid w:val="00671485"/>
    <w:rsid w:val="00671E59"/>
    <w:rsid w:val="0067278C"/>
    <w:rsid w:val="006733A6"/>
    <w:rsid w:val="00673F11"/>
    <w:rsid w:val="00674B4D"/>
    <w:rsid w:val="00674EA0"/>
    <w:rsid w:val="00675979"/>
    <w:rsid w:val="0067690D"/>
    <w:rsid w:val="00677294"/>
    <w:rsid w:val="00677334"/>
    <w:rsid w:val="00677515"/>
    <w:rsid w:val="00680160"/>
    <w:rsid w:val="00680A87"/>
    <w:rsid w:val="0068321A"/>
    <w:rsid w:val="00684595"/>
    <w:rsid w:val="0068668F"/>
    <w:rsid w:val="00687040"/>
    <w:rsid w:val="00687E8A"/>
    <w:rsid w:val="00690188"/>
    <w:rsid w:val="0069045D"/>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9792B"/>
    <w:rsid w:val="006A0DC1"/>
    <w:rsid w:val="006A1861"/>
    <w:rsid w:val="006A1978"/>
    <w:rsid w:val="006A1D87"/>
    <w:rsid w:val="006A1F1D"/>
    <w:rsid w:val="006A288D"/>
    <w:rsid w:val="006A2CB9"/>
    <w:rsid w:val="006A3914"/>
    <w:rsid w:val="006A3AC6"/>
    <w:rsid w:val="006A5B5C"/>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11FA"/>
    <w:rsid w:val="006C188E"/>
    <w:rsid w:val="006C1A48"/>
    <w:rsid w:val="006C2C26"/>
    <w:rsid w:val="006C2E2D"/>
    <w:rsid w:val="006C3465"/>
    <w:rsid w:val="006C4363"/>
    <w:rsid w:val="006C489B"/>
    <w:rsid w:val="006C4C7E"/>
    <w:rsid w:val="006C501C"/>
    <w:rsid w:val="006C52AE"/>
    <w:rsid w:val="006C5D4E"/>
    <w:rsid w:val="006C6112"/>
    <w:rsid w:val="006C61FE"/>
    <w:rsid w:val="006C6CE0"/>
    <w:rsid w:val="006C76B8"/>
    <w:rsid w:val="006C78A2"/>
    <w:rsid w:val="006C7AB0"/>
    <w:rsid w:val="006C7BB1"/>
    <w:rsid w:val="006D00FE"/>
    <w:rsid w:val="006D02D3"/>
    <w:rsid w:val="006D0E78"/>
    <w:rsid w:val="006D16C3"/>
    <w:rsid w:val="006D1958"/>
    <w:rsid w:val="006D198D"/>
    <w:rsid w:val="006D20FC"/>
    <w:rsid w:val="006D28E6"/>
    <w:rsid w:val="006D51AD"/>
    <w:rsid w:val="006D5880"/>
    <w:rsid w:val="006D5ABA"/>
    <w:rsid w:val="006D5DD4"/>
    <w:rsid w:val="006D6457"/>
    <w:rsid w:val="006D6CA2"/>
    <w:rsid w:val="006D7FBA"/>
    <w:rsid w:val="006E02DF"/>
    <w:rsid w:val="006E09BD"/>
    <w:rsid w:val="006E0DEE"/>
    <w:rsid w:val="006E1456"/>
    <w:rsid w:val="006E1BAB"/>
    <w:rsid w:val="006E219F"/>
    <w:rsid w:val="006E30C0"/>
    <w:rsid w:val="006E3179"/>
    <w:rsid w:val="006E3238"/>
    <w:rsid w:val="006E37E3"/>
    <w:rsid w:val="006E3A0A"/>
    <w:rsid w:val="006E41EB"/>
    <w:rsid w:val="006E4883"/>
    <w:rsid w:val="006E64AE"/>
    <w:rsid w:val="006F0B8E"/>
    <w:rsid w:val="006F0E15"/>
    <w:rsid w:val="006F29FF"/>
    <w:rsid w:val="006F414D"/>
    <w:rsid w:val="006F41EB"/>
    <w:rsid w:val="006F4454"/>
    <w:rsid w:val="006F47BB"/>
    <w:rsid w:val="006F4852"/>
    <w:rsid w:val="006F4B28"/>
    <w:rsid w:val="006F4C3E"/>
    <w:rsid w:val="006F54A5"/>
    <w:rsid w:val="006F60F3"/>
    <w:rsid w:val="006F6268"/>
    <w:rsid w:val="006F69B6"/>
    <w:rsid w:val="006F7746"/>
    <w:rsid w:val="007005E1"/>
    <w:rsid w:val="00702EE0"/>
    <w:rsid w:val="007035FC"/>
    <w:rsid w:val="00703781"/>
    <w:rsid w:val="00703EAA"/>
    <w:rsid w:val="00704184"/>
    <w:rsid w:val="007041E8"/>
    <w:rsid w:val="0070431A"/>
    <w:rsid w:val="00704A6D"/>
    <w:rsid w:val="00706517"/>
    <w:rsid w:val="007070FE"/>
    <w:rsid w:val="007073DE"/>
    <w:rsid w:val="007101F7"/>
    <w:rsid w:val="0071173E"/>
    <w:rsid w:val="00711BE1"/>
    <w:rsid w:val="00712942"/>
    <w:rsid w:val="0071298E"/>
    <w:rsid w:val="00712BC9"/>
    <w:rsid w:val="00713B86"/>
    <w:rsid w:val="0071588D"/>
    <w:rsid w:val="00715A2A"/>
    <w:rsid w:val="007169F8"/>
    <w:rsid w:val="00716A0E"/>
    <w:rsid w:val="00717296"/>
    <w:rsid w:val="00717B75"/>
    <w:rsid w:val="00720286"/>
    <w:rsid w:val="007208D1"/>
    <w:rsid w:val="00720F0C"/>
    <w:rsid w:val="00720F97"/>
    <w:rsid w:val="007221C6"/>
    <w:rsid w:val="0072299E"/>
    <w:rsid w:val="00722DC5"/>
    <w:rsid w:val="00723135"/>
    <w:rsid w:val="00724AD4"/>
    <w:rsid w:val="00724AD9"/>
    <w:rsid w:val="00724C43"/>
    <w:rsid w:val="0072505A"/>
    <w:rsid w:val="00725465"/>
    <w:rsid w:val="00725FF7"/>
    <w:rsid w:val="0072643A"/>
    <w:rsid w:val="0073021A"/>
    <w:rsid w:val="0073071C"/>
    <w:rsid w:val="007313FB"/>
    <w:rsid w:val="00731F21"/>
    <w:rsid w:val="00731FC4"/>
    <w:rsid w:val="0073227F"/>
    <w:rsid w:val="007324EA"/>
    <w:rsid w:val="007325D6"/>
    <w:rsid w:val="007327B3"/>
    <w:rsid w:val="00732BB1"/>
    <w:rsid w:val="007341C6"/>
    <w:rsid w:val="00734AD3"/>
    <w:rsid w:val="00735011"/>
    <w:rsid w:val="0073616F"/>
    <w:rsid w:val="007369FB"/>
    <w:rsid w:val="0073758A"/>
    <w:rsid w:val="00737E52"/>
    <w:rsid w:val="007411DE"/>
    <w:rsid w:val="007417E9"/>
    <w:rsid w:val="00741D01"/>
    <w:rsid w:val="00743535"/>
    <w:rsid w:val="00743732"/>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850"/>
    <w:rsid w:val="00756B8B"/>
    <w:rsid w:val="007603F9"/>
    <w:rsid w:val="00760400"/>
    <w:rsid w:val="007604A7"/>
    <w:rsid w:val="00760574"/>
    <w:rsid w:val="00760617"/>
    <w:rsid w:val="00760972"/>
    <w:rsid w:val="0076134B"/>
    <w:rsid w:val="00761F2D"/>
    <w:rsid w:val="00762F4B"/>
    <w:rsid w:val="00762F72"/>
    <w:rsid w:val="00764399"/>
    <w:rsid w:val="00765665"/>
    <w:rsid w:val="007656B5"/>
    <w:rsid w:val="00765BFC"/>
    <w:rsid w:val="00765D0D"/>
    <w:rsid w:val="00766983"/>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EA0"/>
    <w:rsid w:val="007825FF"/>
    <w:rsid w:val="00783205"/>
    <w:rsid w:val="007834B1"/>
    <w:rsid w:val="00784960"/>
    <w:rsid w:val="007862ED"/>
    <w:rsid w:val="00786E0E"/>
    <w:rsid w:val="0079227E"/>
    <w:rsid w:val="007926B8"/>
    <w:rsid w:val="00793A9F"/>
    <w:rsid w:val="00794E6D"/>
    <w:rsid w:val="00796012"/>
    <w:rsid w:val="007962DA"/>
    <w:rsid w:val="007967B0"/>
    <w:rsid w:val="00796EEF"/>
    <w:rsid w:val="007972AC"/>
    <w:rsid w:val="007A021D"/>
    <w:rsid w:val="007A03C0"/>
    <w:rsid w:val="007A0719"/>
    <w:rsid w:val="007A0A09"/>
    <w:rsid w:val="007A101D"/>
    <w:rsid w:val="007A18F7"/>
    <w:rsid w:val="007A21D5"/>
    <w:rsid w:val="007A28A8"/>
    <w:rsid w:val="007A32C9"/>
    <w:rsid w:val="007A3B85"/>
    <w:rsid w:val="007A3D61"/>
    <w:rsid w:val="007A5CCC"/>
    <w:rsid w:val="007A6FC3"/>
    <w:rsid w:val="007A7070"/>
    <w:rsid w:val="007A7DD1"/>
    <w:rsid w:val="007B1355"/>
    <w:rsid w:val="007B19DE"/>
    <w:rsid w:val="007B2129"/>
    <w:rsid w:val="007B2B63"/>
    <w:rsid w:val="007B2C2E"/>
    <w:rsid w:val="007B32E7"/>
    <w:rsid w:val="007B341B"/>
    <w:rsid w:val="007B5228"/>
    <w:rsid w:val="007B5570"/>
    <w:rsid w:val="007B635F"/>
    <w:rsid w:val="007B7942"/>
    <w:rsid w:val="007C0B71"/>
    <w:rsid w:val="007C163E"/>
    <w:rsid w:val="007C333D"/>
    <w:rsid w:val="007C3A8F"/>
    <w:rsid w:val="007C3AE6"/>
    <w:rsid w:val="007C4C27"/>
    <w:rsid w:val="007C5463"/>
    <w:rsid w:val="007C5F37"/>
    <w:rsid w:val="007C75F7"/>
    <w:rsid w:val="007D0429"/>
    <w:rsid w:val="007D124B"/>
    <w:rsid w:val="007D1B93"/>
    <w:rsid w:val="007D1E1D"/>
    <w:rsid w:val="007D2080"/>
    <w:rsid w:val="007D24B1"/>
    <w:rsid w:val="007D259D"/>
    <w:rsid w:val="007D2893"/>
    <w:rsid w:val="007D28CD"/>
    <w:rsid w:val="007D3355"/>
    <w:rsid w:val="007D36E4"/>
    <w:rsid w:val="007D4069"/>
    <w:rsid w:val="007D47A8"/>
    <w:rsid w:val="007D4CAA"/>
    <w:rsid w:val="007D679C"/>
    <w:rsid w:val="007D7853"/>
    <w:rsid w:val="007D7AD2"/>
    <w:rsid w:val="007D7DBE"/>
    <w:rsid w:val="007E06F1"/>
    <w:rsid w:val="007E3338"/>
    <w:rsid w:val="007E340D"/>
    <w:rsid w:val="007E3517"/>
    <w:rsid w:val="007E3B74"/>
    <w:rsid w:val="007E4FCE"/>
    <w:rsid w:val="007E5BFB"/>
    <w:rsid w:val="007E60F4"/>
    <w:rsid w:val="007E6D0B"/>
    <w:rsid w:val="007E749B"/>
    <w:rsid w:val="007E77A3"/>
    <w:rsid w:val="007F0264"/>
    <w:rsid w:val="007F09EB"/>
    <w:rsid w:val="007F0C30"/>
    <w:rsid w:val="007F1760"/>
    <w:rsid w:val="007F1852"/>
    <w:rsid w:val="007F3DD7"/>
    <w:rsid w:val="007F3F11"/>
    <w:rsid w:val="007F4070"/>
    <w:rsid w:val="007F4946"/>
    <w:rsid w:val="007F564E"/>
    <w:rsid w:val="007F5676"/>
    <w:rsid w:val="007F5C0D"/>
    <w:rsid w:val="007F5DD2"/>
    <w:rsid w:val="007F6FC3"/>
    <w:rsid w:val="007F7227"/>
    <w:rsid w:val="007F759D"/>
    <w:rsid w:val="007F781D"/>
    <w:rsid w:val="00800DF1"/>
    <w:rsid w:val="00801685"/>
    <w:rsid w:val="00801BAC"/>
    <w:rsid w:val="00802E62"/>
    <w:rsid w:val="00803B66"/>
    <w:rsid w:val="0080548B"/>
    <w:rsid w:val="0080613B"/>
    <w:rsid w:val="00806B41"/>
    <w:rsid w:val="00807198"/>
    <w:rsid w:val="00807A7C"/>
    <w:rsid w:val="00810DBC"/>
    <w:rsid w:val="00812883"/>
    <w:rsid w:val="008133C3"/>
    <w:rsid w:val="008133FB"/>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2C18"/>
    <w:rsid w:val="00824830"/>
    <w:rsid w:val="00826524"/>
    <w:rsid w:val="00826A4D"/>
    <w:rsid w:val="00826B0A"/>
    <w:rsid w:val="00826C4B"/>
    <w:rsid w:val="00826E23"/>
    <w:rsid w:val="00830390"/>
    <w:rsid w:val="00830D97"/>
    <w:rsid w:val="00830DEC"/>
    <w:rsid w:val="00832188"/>
    <w:rsid w:val="0083446B"/>
    <w:rsid w:val="00834C00"/>
    <w:rsid w:val="008350AD"/>
    <w:rsid w:val="008359D4"/>
    <w:rsid w:val="00835AC4"/>
    <w:rsid w:val="00836258"/>
    <w:rsid w:val="008364ED"/>
    <w:rsid w:val="00837035"/>
    <w:rsid w:val="00837CC6"/>
    <w:rsid w:val="00837E4C"/>
    <w:rsid w:val="008437E5"/>
    <w:rsid w:val="00843CF3"/>
    <w:rsid w:val="00844022"/>
    <w:rsid w:val="008441AF"/>
    <w:rsid w:val="008443D3"/>
    <w:rsid w:val="008445C6"/>
    <w:rsid w:val="00844A2C"/>
    <w:rsid w:val="008456D0"/>
    <w:rsid w:val="00847216"/>
    <w:rsid w:val="008472EF"/>
    <w:rsid w:val="008516EB"/>
    <w:rsid w:val="0085216E"/>
    <w:rsid w:val="0085247C"/>
    <w:rsid w:val="00852507"/>
    <w:rsid w:val="00852A06"/>
    <w:rsid w:val="00852D88"/>
    <w:rsid w:val="00852DE5"/>
    <w:rsid w:val="00853707"/>
    <w:rsid w:val="008542B8"/>
    <w:rsid w:val="008547F5"/>
    <w:rsid w:val="00854DEF"/>
    <w:rsid w:val="008553D1"/>
    <w:rsid w:val="00855B14"/>
    <w:rsid w:val="00855CB2"/>
    <w:rsid w:val="00855EF0"/>
    <w:rsid w:val="0085724B"/>
    <w:rsid w:val="0085770B"/>
    <w:rsid w:val="008578E8"/>
    <w:rsid w:val="008617F7"/>
    <w:rsid w:val="008618D9"/>
    <w:rsid w:val="00861B6C"/>
    <w:rsid w:val="008622C1"/>
    <w:rsid w:val="00862628"/>
    <w:rsid w:val="00862C1B"/>
    <w:rsid w:val="00862CB5"/>
    <w:rsid w:val="0086336A"/>
    <w:rsid w:val="0086345A"/>
    <w:rsid w:val="00863A29"/>
    <w:rsid w:val="0086448B"/>
    <w:rsid w:val="00864AC0"/>
    <w:rsid w:val="008666C3"/>
    <w:rsid w:val="00871174"/>
    <w:rsid w:val="008719BC"/>
    <w:rsid w:val="0087216D"/>
    <w:rsid w:val="00872D37"/>
    <w:rsid w:val="0087364C"/>
    <w:rsid w:val="00873717"/>
    <w:rsid w:val="008750F2"/>
    <w:rsid w:val="00875735"/>
    <w:rsid w:val="0087592D"/>
    <w:rsid w:val="00875BF4"/>
    <w:rsid w:val="0087612A"/>
    <w:rsid w:val="00876B1A"/>
    <w:rsid w:val="00876F2B"/>
    <w:rsid w:val="00877C55"/>
    <w:rsid w:val="00881199"/>
    <w:rsid w:val="00882A75"/>
    <w:rsid w:val="00882D4E"/>
    <w:rsid w:val="0088320E"/>
    <w:rsid w:val="008836DD"/>
    <w:rsid w:val="008846A7"/>
    <w:rsid w:val="00884FB3"/>
    <w:rsid w:val="008860E0"/>
    <w:rsid w:val="008861EF"/>
    <w:rsid w:val="008872F0"/>
    <w:rsid w:val="00887461"/>
    <w:rsid w:val="00890079"/>
    <w:rsid w:val="0089088C"/>
    <w:rsid w:val="00890A6B"/>
    <w:rsid w:val="00892DA7"/>
    <w:rsid w:val="008943AD"/>
    <w:rsid w:val="008955CE"/>
    <w:rsid w:val="00895A2D"/>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792"/>
    <w:rsid w:val="008A768B"/>
    <w:rsid w:val="008A7ABD"/>
    <w:rsid w:val="008B0349"/>
    <w:rsid w:val="008B1110"/>
    <w:rsid w:val="008B202E"/>
    <w:rsid w:val="008B3348"/>
    <w:rsid w:val="008B3851"/>
    <w:rsid w:val="008B38AE"/>
    <w:rsid w:val="008B3D87"/>
    <w:rsid w:val="008B3E53"/>
    <w:rsid w:val="008B4879"/>
    <w:rsid w:val="008B4906"/>
    <w:rsid w:val="008B4988"/>
    <w:rsid w:val="008B5D10"/>
    <w:rsid w:val="008B5D29"/>
    <w:rsid w:val="008B5F3E"/>
    <w:rsid w:val="008B7F52"/>
    <w:rsid w:val="008C107B"/>
    <w:rsid w:val="008C154A"/>
    <w:rsid w:val="008C1576"/>
    <w:rsid w:val="008C15C0"/>
    <w:rsid w:val="008C16D8"/>
    <w:rsid w:val="008C23D7"/>
    <w:rsid w:val="008C2871"/>
    <w:rsid w:val="008C2C52"/>
    <w:rsid w:val="008C3A42"/>
    <w:rsid w:val="008C3F6B"/>
    <w:rsid w:val="008C431A"/>
    <w:rsid w:val="008C493D"/>
    <w:rsid w:val="008C51A7"/>
    <w:rsid w:val="008C6092"/>
    <w:rsid w:val="008C63BE"/>
    <w:rsid w:val="008C6776"/>
    <w:rsid w:val="008C70C2"/>
    <w:rsid w:val="008C72FA"/>
    <w:rsid w:val="008C77A2"/>
    <w:rsid w:val="008C79C7"/>
    <w:rsid w:val="008D0855"/>
    <w:rsid w:val="008D11E1"/>
    <w:rsid w:val="008D1286"/>
    <w:rsid w:val="008D166C"/>
    <w:rsid w:val="008D1D38"/>
    <w:rsid w:val="008D4131"/>
    <w:rsid w:val="008D4401"/>
    <w:rsid w:val="008D6C5B"/>
    <w:rsid w:val="008D6F17"/>
    <w:rsid w:val="008D6F34"/>
    <w:rsid w:val="008D79BA"/>
    <w:rsid w:val="008D7E3D"/>
    <w:rsid w:val="008E06DD"/>
    <w:rsid w:val="008E081C"/>
    <w:rsid w:val="008E1C42"/>
    <w:rsid w:val="008E1C54"/>
    <w:rsid w:val="008E1EAB"/>
    <w:rsid w:val="008E1F81"/>
    <w:rsid w:val="008E30DA"/>
    <w:rsid w:val="008E361B"/>
    <w:rsid w:val="008E4AE5"/>
    <w:rsid w:val="008E5990"/>
    <w:rsid w:val="008E5B4D"/>
    <w:rsid w:val="008E6180"/>
    <w:rsid w:val="008E6B6E"/>
    <w:rsid w:val="008E6FD0"/>
    <w:rsid w:val="008E766A"/>
    <w:rsid w:val="008E7A05"/>
    <w:rsid w:val="008F03FA"/>
    <w:rsid w:val="008F1404"/>
    <w:rsid w:val="008F20A1"/>
    <w:rsid w:val="008F2301"/>
    <w:rsid w:val="008F3132"/>
    <w:rsid w:val="008F4921"/>
    <w:rsid w:val="008F4A4C"/>
    <w:rsid w:val="008F5278"/>
    <w:rsid w:val="008F6260"/>
    <w:rsid w:val="008F674C"/>
    <w:rsid w:val="009007D3"/>
    <w:rsid w:val="009008E8"/>
    <w:rsid w:val="00900B92"/>
    <w:rsid w:val="00900E90"/>
    <w:rsid w:val="0090150F"/>
    <w:rsid w:val="00901865"/>
    <w:rsid w:val="0090277B"/>
    <w:rsid w:val="00902D66"/>
    <w:rsid w:val="00903790"/>
    <w:rsid w:val="0090400D"/>
    <w:rsid w:val="009040CA"/>
    <w:rsid w:val="009055FF"/>
    <w:rsid w:val="00905EAE"/>
    <w:rsid w:val="00906719"/>
    <w:rsid w:val="0090764F"/>
    <w:rsid w:val="00907847"/>
    <w:rsid w:val="0090798B"/>
    <w:rsid w:val="00907D12"/>
    <w:rsid w:val="009105E2"/>
    <w:rsid w:val="00910E91"/>
    <w:rsid w:val="00911ABC"/>
    <w:rsid w:val="009125C0"/>
    <w:rsid w:val="00912C9E"/>
    <w:rsid w:val="00912F07"/>
    <w:rsid w:val="0091351D"/>
    <w:rsid w:val="00913969"/>
    <w:rsid w:val="009143EF"/>
    <w:rsid w:val="00914C59"/>
    <w:rsid w:val="00914FCA"/>
    <w:rsid w:val="009163B5"/>
    <w:rsid w:val="009171B2"/>
    <w:rsid w:val="00917CD4"/>
    <w:rsid w:val="00917EBE"/>
    <w:rsid w:val="009228A4"/>
    <w:rsid w:val="00923145"/>
    <w:rsid w:val="0092335C"/>
    <w:rsid w:val="00924708"/>
    <w:rsid w:val="00925A1D"/>
    <w:rsid w:val="009271D6"/>
    <w:rsid w:val="009275BB"/>
    <w:rsid w:val="00927965"/>
    <w:rsid w:val="0093020E"/>
    <w:rsid w:val="009319C4"/>
    <w:rsid w:val="00931AB7"/>
    <w:rsid w:val="00932161"/>
    <w:rsid w:val="00932DC5"/>
    <w:rsid w:val="0093323C"/>
    <w:rsid w:val="009342F2"/>
    <w:rsid w:val="009356A9"/>
    <w:rsid w:val="00935E1C"/>
    <w:rsid w:val="009360B4"/>
    <w:rsid w:val="00936AF3"/>
    <w:rsid w:val="0094106D"/>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D63"/>
    <w:rsid w:val="009510B3"/>
    <w:rsid w:val="0095135F"/>
    <w:rsid w:val="0095140D"/>
    <w:rsid w:val="009522BD"/>
    <w:rsid w:val="00952E0D"/>
    <w:rsid w:val="0095370F"/>
    <w:rsid w:val="00953FD8"/>
    <w:rsid w:val="00954522"/>
    <w:rsid w:val="009565A6"/>
    <w:rsid w:val="00956BAD"/>
    <w:rsid w:val="00957200"/>
    <w:rsid w:val="00957F71"/>
    <w:rsid w:val="009604F0"/>
    <w:rsid w:val="00960D41"/>
    <w:rsid w:val="00963A76"/>
    <w:rsid w:val="00964AF7"/>
    <w:rsid w:val="00965150"/>
    <w:rsid w:val="00965449"/>
    <w:rsid w:val="00965FAD"/>
    <w:rsid w:val="00967063"/>
    <w:rsid w:val="009716DB"/>
    <w:rsid w:val="00971BD2"/>
    <w:rsid w:val="00974251"/>
    <w:rsid w:val="009746B5"/>
    <w:rsid w:val="00974C0A"/>
    <w:rsid w:val="00975CA9"/>
    <w:rsid w:val="009761A3"/>
    <w:rsid w:val="00976DDC"/>
    <w:rsid w:val="0097719C"/>
    <w:rsid w:val="009779A0"/>
    <w:rsid w:val="00980D53"/>
    <w:rsid w:val="009813A0"/>
    <w:rsid w:val="00981503"/>
    <w:rsid w:val="00982DBA"/>
    <w:rsid w:val="00984264"/>
    <w:rsid w:val="00985459"/>
    <w:rsid w:val="0098583B"/>
    <w:rsid w:val="00985D9F"/>
    <w:rsid w:val="00986991"/>
    <w:rsid w:val="0098703E"/>
    <w:rsid w:val="0099026F"/>
    <w:rsid w:val="009903F3"/>
    <w:rsid w:val="009905BC"/>
    <w:rsid w:val="00992ABA"/>
    <w:rsid w:val="00992CDA"/>
    <w:rsid w:val="009934BD"/>
    <w:rsid w:val="00993C6E"/>
    <w:rsid w:val="00995E96"/>
    <w:rsid w:val="00997106"/>
    <w:rsid w:val="00997DCB"/>
    <w:rsid w:val="009A0148"/>
    <w:rsid w:val="009A0B7E"/>
    <w:rsid w:val="009A170D"/>
    <w:rsid w:val="009A1E6C"/>
    <w:rsid w:val="009A233E"/>
    <w:rsid w:val="009A42A2"/>
    <w:rsid w:val="009A4B19"/>
    <w:rsid w:val="009A532E"/>
    <w:rsid w:val="009A55ED"/>
    <w:rsid w:val="009A5748"/>
    <w:rsid w:val="009A62C7"/>
    <w:rsid w:val="009A664D"/>
    <w:rsid w:val="009A70CE"/>
    <w:rsid w:val="009A7399"/>
    <w:rsid w:val="009B0116"/>
    <w:rsid w:val="009B0C9A"/>
    <w:rsid w:val="009B0F8C"/>
    <w:rsid w:val="009B128E"/>
    <w:rsid w:val="009B2E1A"/>
    <w:rsid w:val="009B32D5"/>
    <w:rsid w:val="009B421F"/>
    <w:rsid w:val="009B4951"/>
    <w:rsid w:val="009B53CC"/>
    <w:rsid w:val="009B5DCD"/>
    <w:rsid w:val="009B6B9D"/>
    <w:rsid w:val="009B6EE0"/>
    <w:rsid w:val="009B7535"/>
    <w:rsid w:val="009B7B2E"/>
    <w:rsid w:val="009C00CD"/>
    <w:rsid w:val="009C0380"/>
    <w:rsid w:val="009C2139"/>
    <w:rsid w:val="009C3F91"/>
    <w:rsid w:val="009C42C4"/>
    <w:rsid w:val="009C4524"/>
    <w:rsid w:val="009C46D3"/>
    <w:rsid w:val="009C49C9"/>
    <w:rsid w:val="009C5130"/>
    <w:rsid w:val="009C648C"/>
    <w:rsid w:val="009C64A0"/>
    <w:rsid w:val="009C73F2"/>
    <w:rsid w:val="009C75C5"/>
    <w:rsid w:val="009D080A"/>
    <w:rsid w:val="009D2130"/>
    <w:rsid w:val="009D3623"/>
    <w:rsid w:val="009D52D6"/>
    <w:rsid w:val="009D5B33"/>
    <w:rsid w:val="009D5BB1"/>
    <w:rsid w:val="009D5CA6"/>
    <w:rsid w:val="009D6C7D"/>
    <w:rsid w:val="009D74E6"/>
    <w:rsid w:val="009E09AC"/>
    <w:rsid w:val="009E1082"/>
    <w:rsid w:val="009E1B8D"/>
    <w:rsid w:val="009E21CD"/>
    <w:rsid w:val="009E223E"/>
    <w:rsid w:val="009E333C"/>
    <w:rsid w:val="009E3A05"/>
    <w:rsid w:val="009E3CFF"/>
    <w:rsid w:val="009E3F02"/>
    <w:rsid w:val="009E4835"/>
    <w:rsid w:val="009E4A4C"/>
    <w:rsid w:val="009E5196"/>
    <w:rsid w:val="009E6487"/>
    <w:rsid w:val="009E718D"/>
    <w:rsid w:val="009E7908"/>
    <w:rsid w:val="009E7AE2"/>
    <w:rsid w:val="009E7DE3"/>
    <w:rsid w:val="009E7F1D"/>
    <w:rsid w:val="009F0FCC"/>
    <w:rsid w:val="009F103C"/>
    <w:rsid w:val="009F14A9"/>
    <w:rsid w:val="009F3B1D"/>
    <w:rsid w:val="009F4244"/>
    <w:rsid w:val="009F43B1"/>
    <w:rsid w:val="009F4A10"/>
    <w:rsid w:val="009F50C1"/>
    <w:rsid w:val="009F5E52"/>
    <w:rsid w:val="009F6943"/>
    <w:rsid w:val="009F6D7E"/>
    <w:rsid w:val="009F7780"/>
    <w:rsid w:val="00A0004E"/>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573"/>
    <w:rsid w:val="00A06B63"/>
    <w:rsid w:val="00A07C54"/>
    <w:rsid w:val="00A105AC"/>
    <w:rsid w:val="00A115D9"/>
    <w:rsid w:val="00A11D49"/>
    <w:rsid w:val="00A12638"/>
    <w:rsid w:val="00A12C91"/>
    <w:rsid w:val="00A13468"/>
    <w:rsid w:val="00A1361C"/>
    <w:rsid w:val="00A14317"/>
    <w:rsid w:val="00A14643"/>
    <w:rsid w:val="00A148C1"/>
    <w:rsid w:val="00A14DE2"/>
    <w:rsid w:val="00A14EDC"/>
    <w:rsid w:val="00A1529D"/>
    <w:rsid w:val="00A159A7"/>
    <w:rsid w:val="00A15ACE"/>
    <w:rsid w:val="00A16CEA"/>
    <w:rsid w:val="00A200A6"/>
    <w:rsid w:val="00A20960"/>
    <w:rsid w:val="00A21242"/>
    <w:rsid w:val="00A21501"/>
    <w:rsid w:val="00A2172D"/>
    <w:rsid w:val="00A21AF6"/>
    <w:rsid w:val="00A223F8"/>
    <w:rsid w:val="00A23CEE"/>
    <w:rsid w:val="00A23D18"/>
    <w:rsid w:val="00A24CA5"/>
    <w:rsid w:val="00A24F0F"/>
    <w:rsid w:val="00A25511"/>
    <w:rsid w:val="00A258E1"/>
    <w:rsid w:val="00A26E8F"/>
    <w:rsid w:val="00A2703F"/>
    <w:rsid w:val="00A3077F"/>
    <w:rsid w:val="00A310AD"/>
    <w:rsid w:val="00A319FA"/>
    <w:rsid w:val="00A31E5E"/>
    <w:rsid w:val="00A3363F"/>
    <w:rsid w:val="00A338F7"/>
    <w:rsid w:val="00A33E9E"/>
    <w:rsid w:val="00A34706"/>
    <w:rsid w:val="00A3525C"/>
    <w:rsid w:val="00A361E1"/>
    <w:rsid w:val="00A3703F"/>
    <w:rsid w:val="00A37096"/>
    <w:rsid w:val="00A376D6"/>
    <w:rsid w:val="00A402DF"/>
    <w:rsid w:val="00A40C88"/>
    <w:rsid w:val="00A41301"/>
    <w:rsid w:val="00A419BE"/>
    <w:rsid w:val="00A41F2C"/>
    <w:rsid w:val="00A428F9"/>
    <w:rsid w:val="00A42CB1"/>
    <w:rsid w:val="00A431D1"/>
    <w:rsid w:val="00A439C4"/>
    <w:rsid w:val="00A43F65"/>
    <w:rsid w:val="00A44644"/>
    <w:rsid w:val="00A4503D"/>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600CF"/>
    <w:rsid w:val="00A60535"/>
    <w:rsid w:val="00A61244"/>
    <w:rsid w:val="00A615CA"/>
    <w:rsid w:val="00A630AF"/>
    <w:rsid w:val="00A64498"/>
    <w:rsid w:val="00A650DC"/>
    <w:rsid w:val="00A656F5"/>
    <w:rsid w:val="00A657D1"/>
    <w:rsid w:val="00A65F85"/>
    <w:rsid w:val="00A669E2"/>
    <w:rsid w:val="00A67112"/>
    <w:rsid w:val="00A71444"/>
    <w:rsid w:val="00A724E7"/>
    <w:rsid w:val="00A7284E"/>
    <w:rsid w:val="00A73272"/>
    <w:rsid w:val="00A74B9B"/>
    <w:rsid w:val="00A74E75"/>
    <w:rsid w:val="00A75241"/>
    <w:rsid w:val="00A75C6E"/>
    <w:rsid w:val="00A76304"/>
    <w:rsid w:val="00A76AA7"/>
    <w:rsid w:val="00A76AD4"/>
    <w:rsid w:val="00A76AD8"/>
    <w:rsid w:val="00A76EC9"/>
    <w:rsid w:val="00A77817"/>
    <w:rsid w:val="00A778CE"/>
    <w:rsid w:val="00A80F33"/>
    <w:rsid w:val="00A81EF5"/>
    <w:rsid w:val="00A82358"/>
    <w:rsid w:val="00A82DC9"/>
    <w:rsid w:val="00A83EEE"/>
    <w:rsid w:val="00A83F50"/>
    <w:rsid w:val="00A87CF3"/>
    <w:rsid w:val="00A87F40"/>
    <w:rsid w:val="00A903A6"/>
    <w:rsid w:val="00A905CF"/>
    <w:rsid w:val="00A90C9E"/>
    <w:rsid w:val="00A924CE"/>
    <w:rsid w:val="00A933F9"/>
    <w:rsid w:val="00A9377C"/>
    <w:rsid w:val="00A947F1"/>
    <w:rsid w:val="00A9511A"/>
    <w:rsid w:val="00A960BB"/>
    <w:rsid w:val="00A96B58"/>
    <w:rsid w:val="00A970EF"/>
    <w:rsid w:val="00A9739A"/>
    <w:rsid w:val="00A97437"/>
    <w:rsid w:val="00A9798C"/>
    <w:rsid w:val="00AA04AC"/>
    <w:rsid w:val="00AA07F3"/>
    <w:rsid w:val="00AA0ECD"/>
    <w:rsid w:val="00AA12A3"/>
    <w:rsid w:val="00AA13FF"/>
    <w:rsid w:val="00AA2572"/>
    <w:rsid w:val="00AA27D6"/>
    <w:rsid w:val="00AA56E7"/>
    <w:rsid w:val="00AA59C5"/>
    <w:rsid w:val="00AA5E04"/>
    <w:rsid w:val="00AA5E49"/>
    <w:rsid w:val="00AA70DE"/>
    <w:rsid w:val="00AA73B8"/>
    <w:rsid w:val="00AA7739"/>
    <w:rsid w:val="00AA7951"/>
    <w:rsid w:val="00AB06CC"/>
    <w:rsid w:val="00AB0BF4"/>
    <w:rsid w:val="00AB129C"/>
    <w:rsid w:val="00AB1B8C"/>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5132"/>
    <w:rsid w:val="00AC515D"/>
    <w:rsid w:val="00AC5F23"/>
    <w:rsid w:val="00AC79E5"/>
    <w:rsid w:val="00AC7FCA"/>
    <w:rsid w:val="00AD03C0"/>
    <w:rsid w:val="00AD04BE"/>
    <w:rsid w:val="00AD04CC"/>
    <w:rsid w:val="00AD0CC2"/>
    <w:rsid w:val="00AD14B6"/>
    <w:rsid w:val="00AD166A"/>
    <w:rsid w:val="00AD1A8A"/>
    <w:rsid w:val="00AD2066"/>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DC6"/>
    <w:rsid w:val="00AE2719"/>
    <w:rsid w:val="00AE304F"/>
    <w:rsid w:val="00AE30AE"/>
    <w:rsid w:val="00AE356B"/>
    <w:rsid w:val="00AE3764"/>
    <w:rsid w:val="00AE4ACC"/>
    <w:rsid w:val="00AE4FF8"/>
    <w:rsid w:val="00AE5527"/>
    <w:rsid w:val="00AE6898"/>
    <w:rsid w:val="00AE7F17"/>
    <w:rsid w:val="00AF03C1"/>
    <w:rsid w:val="00AF092F"/>
    <w:rsid w:val="00AF0D1B"/>
    <w:rsid w:val="00AF0E92"/>
    <w:rsid w:val="00AF1330"/>
    <w:rsid w:val="00AF1BDC"/>
    <w:rsid w:val="00AF2470"/>
    <w:rsid w:val="00AF2E44"/>
    <w:rsid w:val="00AF4A90"/>
    <w:rsid w:val="00AF4A98"/>
    <w:rsid w:val="00AF4BDB"/>
    <w:rsid w:val="00AF4CBA"/>
    <w:rsid w:val="00AF65ED"/>
    <w:rsid w:val="00AF6AD9"/>
    <w:rsid w:val="00B00065"/>
    <w:rsid w:val="00B01496"/>
    <w:rsid w:val="00B01804"/>
    <w:rsid w:val="00B019FE"/>
    <w:rsid w:val="00B0266F"/>
    <w:rsid w:val="00B02CDF"/>
    <w:rsid w:val="00B03365"/>
    <w:rsid w:val="00B033FE"/>
    <w:rsid w:val="00B03692"/>
    <w:rsid w:val="00B03726"/>
    <w:rsid w:val="00B038A8"/>
    <w:rsid w:val="00B04114"/>
    <w:rsid w:val="00B04C7C"/>
    <w:rsid w:val="00B05AAD"/>
    <w:rsid w:val="00B0679C"/>
    <w:rsid w:val="00B067A7"/>
    <w:rsid w:val="00B102C7"/>
    <w:rsid w:val="00B10CD0"/>
    <w:rsid w:val="00B11202"/>
    <w:rsid w:val="00B11A78"/>
    <w:rsid w:val="00B11F75"/>
    <w:rsid w:val="00B1220B"/>
    <w:rsid w:val="00B12486"/>
    <w:rsid w:val="00B13270"/>
    <w:rsid w:val="00B13B04"/>
    <w:rsid w:val="00B14600"/>
    <w:rsid w:val="00B151F7"/>
    <w:rsid w:val="00B15DD2"/>
    <w:rsid w:val="00B163C4"/>
    <w:rsid w:val="00B16F86"/>
    <w:rsid w:val="00B17873"/>
    <w:rsid w:val="00B17CF3"/>
    <w:rsid w:val="00B2038E"/>
    <w:rsid w:val="00B21060"/>
    <w:rsid w:val="00B2140D"/>
    <w:rsid w:val="00B22CB3"/>
    <w:rsid w:val="00B23DFC"/>
    <w:rsid w:val="00B23F49"/>
    <w:rsid w:val="00B24B20"/>
    <w:rsid w:val="00B24D31"/>
    <w:rsid w:val="00B24DCB"/>
    <w:rsid w:val="00B25060"/>
    <w:rsid w:val="00B25190"/>
    <w:rsid w:val="00B25832"/>
    <w:rsid w:val="00B2589A"/>
    <w:rsid w:val="00B265DE"/>
    <w:rsid w:val="00B26B96"/>
    <w:rsid w:val="00B27823"/>
    <w:rsid w:val="00B30865"/>
    <w:rsid w:val="00B31055"/>
    <w:rsid w:val="00B326AB"/>
    <w:rsid w:val="00B326B6"/>
    <w:rsid w:val="00B32D06"/>
    <w:rsid w:val="00B335C9"/>
    <w:rsid w:val="00B33E12"/>
    <w:rsid w:val="00B33F12"/>
    <w:rsid w:val="00B346C0"/>
    <w:rsid w:val="00B34811"/>
    <w:rsid w:val="00B3513C"/>
    <w:rsid w:val="00B352AB"/>
    <w:rsid w:val="00B35E8C"/>
    <w:rsid w:val="00B37807"/>
    <w:rsid w:val="00B409FB"/>
    <w:rsid w:val="00B416E4"/>
    <w:rsid w:val="00B42D78"/>
    <w:rsid w:val="00B42E8E"/>
    <w:rsid w:val="00B441EC"/>
    <w:rsid w:val="00B44818"/>
    <w:rsid w:val="00B44BD1"/>
    <w:rsid w:val="00B459BC"/>
    <w:rsid w:val="00B462FF"/>
    <w:rsid w:val="00B47780"/>
    <w:rsid w:val="00B506A7"/>
    <w:rsid w:val="00B506FF"/>
    <w:rsid w:val="00B507F4"/>
    <w:rsid w:val="00B50E16"/>
    <w:rsid w:val="00B5208D"/>
    <w:rsid w:val="00B52312"/>
    <w:rsid w:val="00B52408"/>
    <w:rsid w:val="00B53663"/>
    <w:rsid w:val="00B543E0"/>
    <w:rsid w:val="00B54725"/>
    <w:rsid w:val="00B5510E"/>
    <w:rsid w:val="00B55271"/>
    <w:rsid w:val="00B554D1"/>
    <w:rsid w:val="00B5667A"/>
    <w:rsid w:val="00B575AA"/>
    <w:rsid w:val="00B5777D"/>
    <w:rsid w:val="00B57788"/>
    <w:rsid w:val="00B60CC3"/>
    <w:rsid w:val="00B6120F"/>
    <w:rsid w:val="00B6263D"/>
    <w:rsid w:val="00B62BA1"/>
    <w:rsid w:val="00B63B47"/>
    <w:rsid w:val="00B64075"/>
    <w:rsid w:val="00B6417F"/>
    <w:rsid w:val="00B646DF"/>
    <w:rsid w:val="00B64B25"/>
    <w:rsid w:val="00B64D91"/>
    <w:rsid w:val="00B65052"/>
    <w:rsid w:val="00B67C19"/>
    <w:rsid w:val="00B70218"/>
    <w:rsid w:val="00B70B69"/>
    <w:rsid w:val="00B71874"/>
    <w:rsid w:val="00B72763"/>
    <w:rsid w:val="00B73ABB"/>
    <w:rsid w:val="00B73DA7"/>
    <w:rsid w:val="00B76024"/>
    <w:rsid w:val="00B76798"/>
    <w:rsid w:val="00B77780"/>
    <w:rsid w:val="00B778A1"/>
    <w:rsid w:val="00B77D14"/>
    <w:rsid w:val="00B8050A"/>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6A48"/>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1138"/>
    <w:rsid w:val="00BA2196"/>
    <w:rsid w:val="00BA258A"/>
    <w:rsid w:val="00BA3AC7"/>
    <w:rsid w:val="00BA3E2A"/>
    <w:rsid w:val="00BA415A"/>
    <w:rsid w:val="00BA4C2F"/>
    <w:rsid w:val="00BA52E8"/>
    <w:rsid w:val="00BA5BF2"/>
    <w:rsid w:val="00BA739A"/>
    <w:rsid w:val="00BA74F5"/>
    <w:rsid w:val="00BA77B3"/>
    <w:rsid w:val="00BB032A"/>
    <w:rsid w:val="00BB1D51"/>
    <w:rsid w:val="00BB3243"/>
    <w:rsid w:val="00BB368E"/>
    <w:rsid w:val="00BB3F2F"/>
    <w:rsid w:val="00BB44A4"/>
    <w:rsid w:val="00BB51AA"/>
    <w:rsid w:val="00BB712E"/>
    <w:rsid w:val="00BB78D9"/>
    <w:rsid w:val="00BB79FC"/>
    <w:rsid w:val="00BC0137"/>
    <w:rsid w:val="00BC0140"/>
    <w:rsid w:val="00BC0523"/>
    <w:rsid w:val="00BC0E30"/>
    <w:rsid w:val="00BC1B95"/>
    <w:rsid w:val="00BC2D85"/>
    <w:rsid w:val="00BC3F55"/>
    <w:rsid w:val="00BC4728"/>
    <w:rsid w:val="00BC4ABE"/>
    <w:rsid w:val="00BC5713"/>
    <w:rsid w:val="00BC60B7"/>
    <w:rsid w:val="00BC6B75"/>
    <w:rsid w:val="00BC7A8D"/>
    <w:rsid w:val="00BC7F46"/>
    <w:rsid w:val="00BD0784"/>
    <w:rsid w:val="00BD18F3"/>
    <w:rsid w:val="00BD2CD9"/>
    <w:rsid w:val="00BD4816"/>
    <w:rsid w:val="00BD574D"/>
    <w:rsid w:val="00BD6510"/>
    <w:rsid w:val="00BD73F4"/>
    <w:rsid w:val="00BE089B"/>
    <w:rsid w:val="00BE13E0"/>
    <w:rsid w:val="00BE18AD"/>
    <w:rsid w:val="00BE2486"/>
    <w:rsid w:val="00BE3035"/>
    <w:rsid w:val="00BE3A37"/>
    <w:rsid w:val="00BE4043"/>
    <w:rsid w:val="00BE4656"/>
    <w:rsid w:val="00BE4A90"/>
    <w:rsid w:val="00BE4B1B"/>
    <w:rsid w:val="00BE558D"/>
    <w:rsid w:val="00BE59DE"/>
    <w:rsid w:val="00BE5D10"/>
    <w:rsid w:val="00BE6562"/>
    <w:rsid w:val="00BE7129"/>
    <w:rsid w:val="00BE77F0"/>
    <w:rsid w:val="00BE7C46"/>
    <w:rsid w:val="00BF1219"/>
    <w:rsid w:val="00BF26CF"/>
    <w:rsid w:val="00BF31FB"/>
    <w:rsid w:val="00BF3431"/>
    <w:rsid w:val="00BF3CD9"/>
    <w:rsid w:val="00BF41CE"/>
    <w:rsid w:val="00BF494C"/>
    <w:rsid w:val="00BF592C"/>
    <w:rsid w:val="00BF5F7C"/>
    <w:rsid w:val="00BF612D"/>
    <w:rsid w:val="00BF6348"/>
    <w:rsid w:val="00BF68F6"/>
    <w:rsid w:val="00BF6B0C"/>
    <w:rsid w:val="00BF6F21"/>
    <w:rsid w:val="00BF73D2"/>
    <w:rsid w:val="00BF7D0F"/>
    <w:rsid w:val="00BF7EB6"/>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1B5"/>
    <w:rsid w:val="00C132EC"/>
    <w:rsid w:val="00C139DD"/>
    <w:rsid w:val="00C13BC3"/>
    <w:rsid w:val="00C13EE6"/>
    <w:rsid w:val="00C1441B"/>
    <w:rsid w:val="00C14C0B"/>
    <w:rsid w:val="00C14FDA"/>
    <w:rsid w:val="00C15389"/>
    <w:rsid w:val="00C15BF2"/>
    <w:rsid w:val="00C17F74"/>
    <w:rsid w:val="00C226EC"/>
    <w:rsid w:val="00C23A20"/>
    <w:rsid w:val="00C248F2"/>
    <w:rsid w:val="00C25192"/>
    <w:rsid w:val="00C254F0"/>
    <w:rsid w:val="00C25AEA"/>
    <w:rsid w:val="00C26264"/>
    <w:rsid w:val="00C270D5"/>
    <w:rsid w:val="00C27AF7"/>
    <w:rsid w:val="00C27EE3"/>
    <w:rsid w:val="00C301D8"/>
    <w:rsid w:val="00C307B8"/>
    <w:rsid w:val="00C30B0C"/>
    <w:rsid w:val="00C31034"/>
    <w:rsid w:val="00C31629"/>
    <w:rsid w:val="00C31918"/>
    <w:rsid w:val="00C31F1C"/>
    <w:rsid w:val="00C321CA"/>
    <w:rsid w:val="00C32A26"/>
    <w:rsid w:val="00C334B2"/>
    <w:rsid w:val="00C33E00"/>
    <w:rsid w:val="00C33F52"/>
    <w:rsid w:val="00C350A6"/>
    <w:rsid w:val="00C3581E"/>
    <w:rsid w:val="00C3590D"/>
    <w:rsid w:val="00C35BC0"/>
    <w:rsid w:val="00C35C54"/>
    <w:rsid w:val="00C3606B"/>
    <w:rsid w:val="00C362BF"/>
    <w:rsid w:val="00C365DC"/>
    <w:rsid w:val="00C372C3"/>
    <w:rsid w:val="00C4028F"/>
    <w:rsid w:val="00C415FA"/>
    <w:rsid w:val="00C41AB1"/>
    <w:rsid w:val="00C41E0E"/>
    <w:rsid w:val="00C4227D"/>
    <w:rsid w:val="00C4280E"/>
    <w:rsid w:val="00C42E19"/>
    <w:rsid w:val="00C43296"/>
    <w:rsid w:val="00C4329C"/>
    <w:rsid w:val="00C43698"/>
    <w:rsid w:val="00C446E4"/>
    <w:rsid w:val="00C44EC7"/>
    <w:rsid w:val="00C46831"/>
    <w:rsid w:val="00C4744D"/>
    <w:rsid w:val="00C51703"/>
    <w:rsid w:val="00C51CA4"/>
    <w:rsid w:val="00C51E64"/>
    <w:rsid w:val="00C54958"/>
    <w:rsid w:val="00C549C5"/>
    <w:rsid w:val="00C553C8"/>
    <w:rsid w:val="00C55E1B"/>
    <w:rsid w:val="00C5656B"/>
    <w:rsid w:val="00C569B5"/>
    <w:rsid w:val="00C571B1"/>
    <w:rsid w:val="00C5764E"/>
    <w:rsid w:val="00C5776C"/>
    <w:rsid w:val="00C57BC7"/>
    <w:rsid w:val="00C603D9"/>
    <w:rsid w:val="00C60886"/>
    <w:rsid w:val="00C60C88"/>
    <w:rsid w:val="00C60E41"/>
    <w:rsid w:val="00C63DD0"/>
    <w:rsid w:val="00C64238"/>
    <w:rsid w:val="00C64310"/>
    <w:rsid w:val="00C6447D"/>
    <w:rsid w:val="00C66095"/>
    <w:rsid w:val="00C662C2"/>
    <w:rsid w:val="00C67755"/>
    <w:rsid w:val="00C70077"/>
    <w:rsid w:val="00C701DE"/>
    <w:rsid w:val="00C70214"/>
    <w:rsid w:val="00C70E84"/>
    <w:rsid w:val="00C71072"/>
    <w:rsid w:val="00C715F2"/>
    <w:rsid w:val="00C71C75"/>
    <w:rsid w:val="00C7229E"/>
    <w:rsid w:val="00C72C7C"/>
    <w:rsid w:val="00C7300F"/>
    <w:rsid w:val="00C7352D"/>
    <w:rsid w:val="00C73F0E"/>
    <w:rsid w:val="00C74839"/>
    <w:rsid w:val="00C7527A"/>
    <w:rsid w:val="00C75952"/>
    <w:rsid w:val="00C7707A"/>
    <w:rsid w:val="00C771D1"/>
    <w:rsid w:val="00C802BD"/>
    <w:rsid w:val="00C80972"/>
    <w:rsid w:val="00C81059"/>
    <w:rsid w:val="00C81FBB"/>
    <w:rsid w:val="00C82D2A"/>
    <w:rsid w:val="00C82FA8"/>
    <w:rsid w:val="00C83BF5"/>
    <w:rsid w:val="00C83C5E"/>
    <w:rsid w:val="00C84803"/>
    <w:rsid w:val="00C84E5C"/>
    <w:rsid w:val="00C85C5C"/>
    <w:rsid w:val="00C86DC1"/>
    <w:rsid w:val="00C9134A"/>
    <w:rsid w:val="00C91880"/>
    <w:rsid w:val="00C929B0"/>
    <w:rsid w:val="00C932E9"/>
    <w:rsid w:val="00C9381A"/>
    <w:rsid w:val="00C93C06"/>
    <w:rsid w:val="00C941D8"/>
    <w:rsid w:val="00C9421D"/>
    <w:rsid w:val="00C943A3"/>
    <w:rsid w:val="00C948CE"/>
    <w:rsid w:val="00C94A17"/>
    <w:rsid w:val="00C951A5"/>
    <w:rsid w:val="00C9525C"/>
    <w:rsid w:val="00C965DF"/>
    <w:rsid w:val="00C97239"/>
    <w:rsid w:val="00C9739F"/>
    <w:rsid w:val="00CA2378"/>
    <w:rsid w:val="00CA2C35"/>
    <w:rsid w:val="00CA319D"/>
    <w:rsid w:val="00CA4362"/>
    <w:rsid w:val="00CA48C4"/>
    <w:rsid w:val="00CA52A7"/>
    <w:rsid w:val="00CA5895"/>
    <w:rsid w:val="00CA5B4A"/>
    <w:rsid w:val="00CA63B8"/>
    <w:rsid w:val="00CA6B02"/>
    <w:rsid w:val="00CA7158"/>
    <w:rsid w:val="00CB064D"/>
    <w:rsid w:val="00CB08A4"/>
    <w:rsid w:val="00CB0C5F"/>
    <w:rsid w:val="00CB127D"/>
    <w:rsid w:val="00CB220C"/>
    <w:rsid w:val="00CB2727"/>
    <w:rsid w:val="00CB2F82"/>
    <w:rsid w:val="00CB4A68"/>
    <w:rsid w:val="00CB6E2A"/>
    <w:rsid w:val="00CB77D2"/>
    <w:rsid w:val="00CC1A7A"/>
    <w:rsid w:val="00CC238C"/>
    <w:rsid w:val="00CC27F4"/>
    <w:rsid w:val="00CC282E"/>
    <w:rsid w:val="00CC30F1"/>
    <w:rsid w:val="00CC5F1E"/>
    <w:rsid w:val="00CC76F8"/>
    <w:rsid w:val="00CD19CC"/>
    <w:rsid w:val="00CD1A16"/>
    <w:rsid w:val="00CD1F43"/>
    <w:rsid w:val="00CD1F84"/>
    <w:rsid w:val="00CD2049"/>
    <w:rsid w:val="00CD21C0"/>
    <w:rsid w:val="00CD3383"/>
    <w:rsid w:val="00CD3513"/>
    <w:rsid w:val="00CD3F68"/>
    <w:rsid w:val="00CD4298"/>
    <w:rsid w:val="00CD43A6"/>
    <w:rsid w:val="00CD4D8B"/>
    <w:rsid w:val="00CD5DAE"/>
    <w:rsid w:val="00CD6558"/>
    <w:rsid w:val="00CD76C2"/>
    <w:rsid w:val="00CE01C5"/>
    <w:rsid w:val="00CE021B"/>
    <w:rsid w:val="00CE0FC3"/>
    <w:rsid w:val="00CE3E7E"/>
    <w:rsid w:val="00CE411A"/>
    <w:rsid w:val="00CE428A"/>
    <w:rsid w:val="00CE4424"/>
    <w:rsid w:val="00CE4444"/>
    <w:rsid w:val="00CE4C83"/>
    <w:rsid w:val="00CE53F9"/>
    <w:rsid w:val="00CE5A41"/>
    <w:rsid w:val="00CE706A"/>
    <w:rsid w:val="00CE7287"/>
    <w:rsid w:val="00CF094E"/>
    <w:rsid w:val="00CF1686"/>
    <w:rsid w:val="00CF1FE9"/>
    <w:rsid w:val="00CF3369"/>
    <w:rsid w:val="00CF4482"/>
    <w:rsid w:val="00CF4493"/>
    <w:rsid w:val="00CF4F7A"/>
    <w:rsid w:val="00CF53A8"/>
    <w:rsid w:val="00CF5B54"/>
    <w:rsid w:val="00CF63DD"/>
    <w:rsid w:val="00CF653B"/>
    <w:rsid w:val="00CF68DE"/>
    <w:rsid w:val="00CF72D2"/>
    <w:rsid w:val="00CF72D7"/>
    <w:rsid w:val="00CF77FC"/>
    <w:rsid w:val="00CF7F44"/>
    <w:rsid w:val="00D0029B"/>
    <w:rsid w:val="00D01482"/>
    <w:rsid w:val="00D01656"/>
    <w:rsid w:val="00D01E6D"/>
    <w:rsid w:val="00D0291D"/>
    <w:rsid w:val="00D032AC"/>
    <w:rsid w:val="00D036C6"/>
    <w:rsid w:val="00D038D8"/>
    <w:rsid w:val="00D03E84"/>
    <w:rsid w:val="00D04A9A"/>
    <w:rsid w:val="00D065A9"/>
    <w:rsid w:val="00D069F8"/>
    <w:rsid w:val="00D06AA9"/>
    <w:rsid w:val="00D06BEF"/>
    <w:rsid w:val="00D0735F"/>
    <w:rsid w:val="00D079C9"/>
    <w:rsid w:val="00D07EE1"/>
    <w:rsid w:val="00D102ED"/>
    <w:rsid w:val="00D10610"/>
    <w:rsid w:val="00D109DB"/>
    <w:rsid w:val="00D122E5"/>
    <w:rsid w:val="00D12FC3"/>
    <w:rsid w:val="00D130D6"/>
    <w:rsid w:val="00D13D2F"/>
    <w:rsid w:val="00D13DF9"/>
    <w:rsid w:val="00D14C07"/>
    <w:rsid w:val="00D14E06"/>
    <w:rsid w:val="00D14F84"/>
    <w:rsid w:val="00D160FB"/>
    <w:rsid w:val="00D17672"/>
    <w:rsid w:val="00D17687"/>
    <w:rsid w:val="00D20B5E"/>
    <w:rsid w:val="00D20C0F"/>
    <w:rsid w:val="00D2135A"/>
    <w:rsid w:val="00D21F7F"/>
    <w:rsid w:val="00D22F3C"/>
    <w:rsid w:val="00D2420A"/>
    <w:rsid w:val="00D25D25"/>
    <w:rsid w:val="00D27424"/>
    <w:rsid w:val="00D31D44"/>
    <w:rsid w:val="00D32856"/>
    <w:rsid w:val="00D32995"/>
    <w:rsid w:val="00D329D6"/>
    <w:rsid w:val="00D32DD1"/>
    <w:rsid w:val="00D32F3A"/>
    <w:rsid w:val="00D337B8"/>
    <w:rsid w:val="00D33C52"/>
    <w:rsid w:val="00D348E1"/>
    <w:rsid w:val="00D34E7B"/>
    <w:rsid w:val="00D364A4"/>
    <w:rsid w:val="00D3665F"/>
    <w:rsid w:val="00D36EC1"/>
    <w:rsid w:val="00D3796A"/>
    <w:rsid w:val="00D409E9"/>
    <w:rsid w:val="00D41A38"/>
    <w:rsid w:val="00D41AE4"/>
    <w:rsid w:val="00D42996"/>
    <w:rsid w:val="00D4363D"/>
    <w:rsid w:val="00D4366A"/>
    <w:rsid w:val="00D441CC"/>
    <w:rsid w:val="00D4684E"/>
    <w:rsid w:val="00D46F26"/>
    <w:rsid w:val="00D471DA"/>
    <w:rsid w:val="00D50F92"/>
    <w:rsid w:val="00D523F5"/>
    <w:rsid w:val="00D52BA0"/>
    <w:rsid w:val="00D540D0"/>
    <w:rsid w:val="00D54684"/>
    <w:rsid w:val="00D549DA"/>
    <w:rsid w:val="00D54C8A"/>
    <w:rsid w:val="00D56132"/>
    <w:rsid w:val="00D56CC0"/>
    <w:rsid w:val="00D57BD3"/>
    <w:rsid w:val="00D57CA6"/>
    <w:rsid w:val="00D60296"/>
    <w:rsid w:val="00D6352D"/>
    <w:rsid w:val="00D640F4"/>
    <w:rsid w:val="00D6446C"/>
    <w:rsid w:val="00D64504"/>
    <w:rsid w:val="00D6478B"/>
    <w:rsid w:val="00D65DAC"/>
    <w:rsid w:val="00D662CE"/>
    <w:rsid w:val="00D664CA"/>
    <w:rsid w:val="00D66891"/>
    <w:rsid w:val="00D66ABE"/>
    <w:rsid w:val="00D66E35"/>
    <w:rsid w:val="00D66F7D"/>
    <w:rsid w:val="00D6712D"/>
    <w:rsid w:val="00D67487"/>
    <w:rsid w:val="00D67B1D"/>
    <w:rsid w:val="00D71175"/>
    <w:rsid w:val="00D71486"/>
    <w:rsid w:val="00D714F2"/>
    <w:rsid w:val="00D71A2E"/>
    <w:rsid w:val="00D723A2"/>
    <w:rsid w:val="00D725AB"/>
    <w:rsid w:val="00D72D1F"/>
    <w:rsid w:val="00D7438D"/>
    <w:rsid w:val="00D7459D"/>
    <w:rsid w:val="00D74625"/>
    <w:rsid w:val="00D7578E"/>
    <w:rsid w:val="00D7599E"/>
    <w:rsid w:val="00D75AAC"/>
    <w:rsid w:val="00D75B40"/>
    <w:rsid w:val="00D76BE0"/>
    <w:rsid w:val="00D7718A"/>
    <w:rsid w:val="00D779C7"/>
    <w:rsid w:val="00D8025F"/>
    <w:rsid w:val="00D80C8F"/>
    <w:rsid w:val="00D80E02"/>
    <w:rsid w:val="00D81408"/>
    <w:rsid w:val="00D815F0"/>
    <w:rsid w:val="00D82268"/>
    <w:rsid w:val="00D82B18"/>
    <w:rsid w:val="00D839D5"/>
    <w:rsid w:val="00D83CA2"/>
    <w:rsid w:val="00D840EE"/>
    <w:rsid w:val="00D842CE"/>
    <w:rsid w:val="00D84695"/>
    <w:rsid w:val="00D84A31"/>
    <w:rsid w:val="00D84D71"/>
    <w:rsid w:val="00D85A43"/>
    <w:rsid w:val="00D85FCC"/>
    <w:rsid w:val="00D86D29"/>
    <w:rsid w:val="00D90C33"/>
    <w:rsid w:val="00D921F6"/>
    <w:rsid w:val="00D925CE"/>
    <w:rsid w:val="00D927D4"/>
    <w:rsid w:val="00D92C8F"/>
    <w:rsid w:val="00D932A8"/>
    <w:rsid w:val="00D93825"/>
    <w:rsid w:val="00D95A08"/>
    <w:rsid w:val="00D960F5"/>
    <w:rsid w:val="00DA008B"/>
    <w:rsid w:val="00DA042A"/>
    <w:rsid w:val="00DA0661"/>
    <w:rsid w:val="00DA06B9"/>
    <w:rsid w:val="00DA11FF"/>
    <w:rsid w:val="00DA13CF"/>
    <w:rsid w:val="00DA1CD7"/>
    <w:rsid w:val="00DA2A77"/>
    <w:rsid w:val="00DA30E9"/>
    <w:rsid w:val="00DA4546"/>
    <w:rsid w:val="00DA4D38"/>
    <w:rsid w:val="00DA5788"/>
    <w:rsid w:val="00DA66C7"/>
    <w:rsid w:val="00DA784C"/>
    <w:rsid w:val="00DB114C"/>
    <w:rsid w:val="00DB1462"/>
    <w:rsid w:val="00DB1E92"/>
    <w:rsid w:val="00DB2B4B"/>
    <w:rsid w:val="00DB34D6"/>
    <w:rsid w:val="00DB3AE3"/>
    <w:rsid w:val="00DB4088"/>
    <w:rsid w:val="00DB50CC"/>
    <w:rsid w:val="00DB56A1"/>
    <w:rsid w:val="00DB57DD"/>
    <w:rsid w:val="00DB6283"/>
    <w:rsid w:val="00DB65E8"/>
    <w:rsid w:val="00DB699D"/>
    <w:rsid w:val="00DB706A"/>
    <w:rsid w:val="00DB7F4E"/>
    <w:rsid w:val="00DC01B6"/>
    <w:rsid w:val="00DC1008"/>
    <w:rsid w:val="00DC1081"/>
    <w:rsid w:val="00DC1561"/>
    <w:rsid w:val="00DC2735"/>
    <w:rsid w:val="00DC3167"/>
    <w:rsid w:val="00DC324E"/>
    <w:rsid w:val="00DC3C7C"/>
    <w:rsid w:val="00DC581C"/>
    <w:rsid w:val="00DC5C0B"/>
    <w:rsid w:val="00DC67B9"/>
    <w:rsid w:val="00DC68E5"/>
    <w:rsid w:val="00DC6ABC"/>
    <w:rsid w:val="00DC76B1"/>
    <w:rsid w:val="00DC79C6"/>
    <w:rsid w:val="00DD01C1"/>
    <w:rsid w:val="00DD08D8"/>
    <w:rsid w:val="00DD1859"/>
    <w:rsid w:val="00DD1B00"/>
    <w:rsid w:val="00DD1BF7"/>
    <w:rsid w:val="00DD2C6B"/>
    <w:rsid w:val="00DD31E5"/>
    <w:rsid w:val="00DD3863"/>
    <w:rsid w:val="00DD38FC"/>
    <w:rsid w:val="00DD49BA"/>
    <w:rsid w:val="00DD543C"/>
    <w:rsid w:val="00DD5D4E"/>
    <w:rsid w:val="00DD7D9C"/>
    <w:rsid w:val="00DE0FA9"/>
    <w:rsid w:val="00DE1B46"/>
    <w:rsid w:val="00DE2285"/>
    <w:rsid w:val="00DE3232"/>
    <w:rsid w:val="00DE34C3"/>
    <w:rsid w:val="00DE380F"/>
    <w:rsid w:val="00DE385E"/>
    <w:rsid w:val="00DE3D94"/>
    <w:rsid w:val="00DE4C29"/>
    <w:rsid w:val="00DE4C39"/>
    <w:rsid w:val="00DE4E95"/>
    <w:rsid w:val="00DE4E9C"/>
    <w:rsid w:val="00DE5112"/>
    <w:rsid w:val="00DE5AD2"/>
    <w:rsid w:val="00DE5BDD"/>
    <w:rsid w:val="00DE61EB"/>
    <w:rsid w:val="00DF0881"/>
    <w:rsid w:val="00DF13B6"/>
    <w:rsid w:val="00DF1A7F"/>
    <w:rsid w:val="00DF2212"/>
    <w:rsid w:val="00DF2885"/>
    <w:rsid w:val="00DF3382"/>
    <w:rsid w:val="00DF3BFF"/>
    <w:rsid w:val="00DF41F3"/>
    <w:rsid w:val="00DF4B28"/>
    <w:rsid w:val="00DF5218"/>
    <w:rsid w:val="00DF5395"/>
    <w:rsid w:val="00DF570F"/>
    <w:rsid w:val="00DF5733"/>
    <w:rsid w:val="00DF5E70"/>
    <w:rsid w:val="00DF7740"/>
    <w:rsid w:val="00DF7916"/>
    <w:rsid w:val="00DF7BB1"/>
    <w:rsid w:val="00DF7E9D"/>
    <w:rsid w:val="00E00B26"/>
    <w:rsid w:val="00E011F2"/>
    <w:rsid w:val="00E02B34"/>
    <w:rsid w:val="00E03275"/>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60C"/>
    <w:rsid w:val="00E17F53"/>
    <w:rsid w:val="00E2079F"/>
    <w:rsid w:val="00E224DF"/>
    <w:rsid w:val="00E22E2A"/>
    <w:rsid w:val="00E23177"/>
    <w:rsid w:val="00E23321"/>
    <w:rsid w:val="00E23796"/>
    <w:rsid w:val="00E24430"/>
    <w:rsid w:val="00E24CF9"/>
    <w:rsid w:val="00E250BA"/>
    <w:rsid w:val="00E25B7D"/>
    <w:rsid w:val="00E270C6"/>
    <w:rsid w:val="00E27875"/>
    <w:rsid w:val="00E27B10"/>
    <w:rsid w:val="00E27D2E"/>
    <w:rsid w:val="00E30832"/>
    <w:rsid w:val="00E31223"/>
    <w:rsid w:val="00E31321"/>
    <w:rsid w:val="00E31E6E"/>
    <w:rsid w:val="00E34258"/>
    <w:rsid w:val="00E3448C"/>
    <w:rsid w:val="00E3532E"/>
    <w:rsid w:val="00E35456"/>
    <w:rsid w:val="00E362C5"/>
    <w:rsid w:val="00E36CA2"/>
    <w:rsid w:val="00E36D05"/>
    <w:rsid w:val="00E41219"/>
    <w:rsid w:val="00E41400"/>
    <w:rsid w:val="00E4255F"/>
    <w:rsid w:val="00E45020"/>
    <w:rsid w:val="00E4628B"/>
    <w:rsid w:val="00E46A07"/>
    <w:rsid w:val="00E46FB7"/>
    <w:rsid w:val="00E47354"/>
    <w:rsid w:val="00E47596"/>
    <w:rsid w:val="00E47E1B"/>
    <w:rsid w:val="00E5302D"/>
    <w:rsid w:val="00E532D5"/>
    <w:rsid w:val="00E53C63"/>
    <w:rsid w:val="00E54011"/>
    <w:rsid w:val="00E54A39"/>
    <w:rsid w:val="00E55097"/>
    <w:rsid w:val="00E559F9"/>
    <w:rsid w:val="00E564C2"/>
    <w:rsid w:val="00E577C8"/>
    <w:rsid w:val="00E6083C"/>
    <w:rsid w:val="00E62811"/>
    <w:rsid w:val="00E634FF"/>
    <w:rsid w:val="00E637AD"/>
    <w:rsid w:val="00E6476E"/>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A46"/>
    <w:rsid w:val="00E77E89"/>
    <w:rsid w:val="00E80D89"/>
    <w:rsid w:val="00E80FD5"/>
    <w:rsid w:val="00E81575"/>
    <w:rsid w:val="00E8206E"/>
    <w:rsid w:val="00E8240E"/>
    <w:rsid w:val="00E82B37"/>
    <w:rsid w:val="00E82DE8"/>
    <w:rsid w:val="00E83BE5"/>
    <w:rsid w:val="00E86004"/>
    <w:rsid w:val="00E874A5"/>
    <w:rsid w:val="00E8754B"/>
    <w:rsid w:val="00E901A7"/>
    <w:rsid w:val="00E9025D"/>
    <w:rsid w:val="00E91399"/>
    <w:rsid w:val="00E91B48"/>
    <w:rsid w:val="00E93046"/>
    <w:rsid w:val="00E93DB1"/>
    <w:rsid w:val="00E942C9"/>
    <w:rsid w:val="00E94A73"/>
    <w:rsid w:val="00E94D8E"/>
    <w:rsid w:val="00E9563C"/>
    <w:rsid w:val="00E95CEA"/>
    <w:rsid w:val="00E96397"/>
    <w:rsid w:val="00E97DAC"/>
    <w:rsid w:val="00EA03B0"/>
    <w:rsid w:val="00EA0F4C"/>
    <w:rsid w:val="00EA19EF"/>
    <w:rsid w:val="00EA1F0B"/>
    <w:rsid w:val="00EA2126"/>
    <w:rsid w:val="00EA2971"/>
    <w:rsid w:val="00EA41A0"/>
    <w:rsid w:val="00EA49E1"/>
    <w:rsid w:val="00EA4DE5"/>
    <w:rsid w:val="00EA4F56"/>
    <w:rsid w:val="00EA5268"/>
    <w:rsid w:val="00EA55BF"/>
    <w:rsid w:val="00EA5B2A"/>
    <w:rsid w:val="00EA5E45"/>
    <w:rsid w:val="00EA6A1D"/>
    <w:rsid w:val="00EB09AF"/>
    <w:rsid w:val="00EB0F76"/>
    <w:rsid w:val="00EB1419"/>
    <w:rsid w:val="00EB1D27"/>
    <w:rsid w:val="00EB2350"/>
    <w:rsid w:val="00EB256C"/>
    <w:rsid w:val="00EB349A"/>
    <w:rsid w:val="00EB3BF3"/>
    <w:rsid w:val="00EB3D30"/>
    <w:rsid w:val="00EB3D5C"/>
    <w:rsid w:val="00EB4F3E"/>
    <w:rsid w:val="00EB5B6C"/>
    <w:rsid w:val="00EB5F96"/>
    <w:rsid w:val="00EB60D4"/>
    <w:rsid w:val="00EB6D01"/>
    <w:rsid w:val="00EC03A7"/>
    <w:rsid w:val="00EC06A0"/>
    <w:rsid w:val="00EC227A"/>
    <w:rsid w:val="00EC22E1"/>
    <w:rsid w:val="00EC2526"/>
    <w:rsid w:val="00EC2C46"/>
    <w:rsid w:val="00EC3457"/>
    <w:rsid w:val="00EC4F3B"/>
    <w:rsid w:val="00EC5BC5"/>
    <w:rsid w:val="00EC68B0"/>
    <w:rsid w:val="00EC779E"/>
    <w:rsid w:val="00ED0206"/>
    <w:rsid w:val="00ED0BBA"/>
    <w:rsid w:val="00ED13CF"/>
    <w:rsid w:val="00ED14F2"/>
    <w:rsid w:val="00ED1E89"/>
    <w:rsid w:val="00ED30A3"/>
    <w:rsid w:val="00ED3108"/>
    <w:rsid w:val="00ED334A"/>
    <w:rsid w:val="00ED3AB5"/>
    <w:rsid w:val="00ED3DBC"/>
    <w:rsid w:val="00ED40A7"/>
    <w:rsid w:val="00ED487E"/>
    <w:rsid w:val="00ED619E"/>
    <w:rsid w:val="00ED61AC"/>
    <w:rsid w:val="00ED78B8"/>
    <w:rsid w:val="00ED7B74"/>
    <w:rsid w:val="00EE04E2"/>
    <w:rsid w:val="00EE074F"/>
    <w:rsid w:val="00EE15F2"/>
    <w:rsid w:val="00EE22E4"/>
    <w:rsid w:val="00EE5CD8"/>
    <w:rsid w:val="00EE5CFF"/>
    <w:rsid w:val="00EF03A3"/>
    <w:rsid w:val="00EF03B1"/>
    <w:rsid w:val="00EF06A5"/>
    <w:rsid w:val="00EF1567"/>
    <w:rsid w:val="00EF2B62"/>
    <w:rsid w:val="00EF338B"/>
    <w:rsid w:val="00EF3D81"/>
    <w:rsid w:val="00EF4057"/>
    <w:rsid w:val="00EF4CF9"/>
    <w:rsid w:val="00EF57A7"/>
    <w:rsid w:val="00EF632E"/>
    <w:rsid w:val="00EF670B"/>
    <w:rsid w:val="00EF6A23"/>
    <w:rsid w:val="00EF6BF1"/>
    <w:rsid w:val="00EF6FC4"/>
    <w:rsid w:val="00EF7118"/>
    <w:rsid w:val="00F00556"/>
    <w:rsid w:val="00F01EBE"/>
    <w:rsid w:val="00F01FB6"/>
    <w:rsid w:val="00F01FD5"/>
    <w:rsid w:val="00F03984"/>
    <w:rsid w:val="00F059DB"/>
    <w:rsid w:val="00F06DA9"/>
    <w:rsid w:val="00F109E1"/>
    <w:rsid w:val="00F1149A"/>
    <w:rsid w:val="00F116F9"/>
    <w:rsid w:val="00F11D97"/>
    <w:rsid w:val="00F11DA0"/>
    <w:rsid w:val="00F136D1"/>
    <w:rsid w:val="00F13872"/>
    <w:rsid w:val="00F147D4"/>
    <w:rsid w:val="00F1505B"/>
    <w:rsid w:val="00F15510"/>
    <w:rsid w:val="00F1672B"/>
    <w:rsid w:val="00F16D41"/>
    <w:rsid w:val="00F16D4F"/>
    <w:rsid w:val="00F16F6B"/>
    <w:rsid w:val="00F17558"/>
    <w:rsid w:val="00F17D39"/>
    <w:rsid w:val="00F17F40"/>
    <w:rsid w:val="00F2101B"/>
    <w:rsid w:val="00F210D7"/>
    <w:rsid w:val="00F215F4"/>
    <w:rsid w:val="00F21D14"/>
    <w:rsid w:val="00F22A91"/>
    <w:rsid w:val="00F23C50"/>
    <w:rsid w:val="00F250C1"/>
    <w:rsid w:val="00F25B0E"/>
    <w:rsid w:val="00F25EA5"/>
    <w:rsid w:val="00F267AD"/>
    <w:rsid w:val="00F27017"/>
    <w:rsid w:val="00F27ECC"/>
    <w:rsid w:val="00F30650"/>
    <w:rsid w:val="00F30B2F"/>
    <w:rsid w:val="00F31032"/>
    <w:rsid w:val="00F326E6"/>
    <w:rsid w:val="00F32A9E"/>
    <w:rsid w:val="00F32E02"/>
    <w:rsid w:val="00F32ED3"/>
    <w:rsid w:val="00F32F89"/>
    <w:rsid w:val="00F348DA"/>
    <w:rsid w:val="00F36423"/>
    <w:rsid w:val="00F36675"/>
    <w:rsid w:val="00F369D7"/>
    <w:rsid w:val="00F40AC9"/>
    <w:rsid w:val="00F40DD8"/>
    <w:rsid w:val="00F4114A"/>
    <w:rsid w:val="00F43257"/>
    <w:rsid w:val="00F43299"/>
    <w:rsid w:val="00F434E4"/>
    <w:rsid w:val="00F43A68"/>
    <w:rsid w:val="00F43F34"/>
    <w:rsid w:val="00F44C3A"/>
    <w:rsid w:val="00F4541B"/>
    <w:rsid w:val="00F45BD4"/>
    <w:rsid w:val="00F45DC9"/>
    <w:rsid w:val="00F46707"/>
    <w:rsid w:val="00F46FFC"/>
    <w:rsid w:val="00F47CF1"/>
    <w:rsid w:val="00F47D72"/>
    <w:rsid w:val="00F50C16"/>
    <w:rsid w:val="00F5288D"/>
    <w:rsid w:val="00F52CDC"/>
    <w:rsid w:val="00F544EC"/>
    <w:rsid w:val="00F5556E"/>
    <w:rsid w:val="00F55C35"/>
    <w:rsid w:val="00F55F2D"/>
    <w:rsid w:val="00F55F31"/>
    <w:rsid w:val="00F56832"/>
    <w:rsid w:val="00F5799F"/>
    <w:rsid w:val="00F57B4C"/>
    <w:rsid w:val="00F607F2"/>
    <w:rsid w:val="00F61A32"/>
    <w:rsid w:val="00F61B6D"/>
    <w:rsid w:val="00F61F27"/>
    <w:rsid w:val="00F62B4E"/>
    <w:rsid w:val="00F63818"/>
    <w:rsid w:val="00F648C6"/>
    <w:rsid w:val="00F64B16"/>
    <w:rsid w:val="00F64BC4"/>
    <w:rsid w:val="00F64C2C"/>
    <w:rsid w:val="00F67E30"/>
    <w:rsid w:val="00F735DC"/>
    <w:rsid w:val="00F73D57"/>
    <w:rsid w:val="00F73FEC"/>
    <w:rsid w:val="00F74093"/>
    <w:rsid w:val="00F7647F"/>
    <w:rsid w:val="00F81C8F"/>
    <w:rsid w:val="00F82B95"/>
    <w:rsid w:val="00F83EA0"/>
    <w:rsid w:val="00F84A04"/>
    <w:rsid w:val="00F8557C"/>
    <w:rsid w:val="00F85F65"/>
    <w:rsid w:val="00F86835"/>
    <w:rsid w:val="00F86954"/>
    <w:rsid w:val="00F91284"/>
    <w:rsid w:val="00F91522"/>
    <w:rsid w:val="00F91B1C"/>
    <w:rsid w:val="00F933F2"/>
    <w:rsid w:val="00F94CD8"/>
    <w:rsid w:val="00F95271"/>
    <w:rsid w:val="00F95917"/>
    <w:rsid w:val="00F95935"/>
    <w:rsid w:val="00F95CE8"/>
    <w:rsid w:val="00F9734C"/>
    <w:rsid w:val="00FA0101"/>
    <w:rsid w:val="00FA0596"/>
    <w:rsid w:val="00FA0C45"/>
    <w:rsid w:val="00FA1008"/>
    <w:rsid w:val="00FA1843"/>
    <w:rsid w:val="00FA1FB9"/>
    <w:rsid w:val="00FA2472"/>
    <w:rsid w:val="00FA2930"/>
    <w:rsid w:val="00FA2DB4"/>
    <w:rsid w:val="00FA3848"/>
    <w:rsid w:val="00FA52D8"/>
    <w:rsid w:val="00FA6073"/>
    <w:rsid w:val="00FA728E"/>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1C41"/>
    <w:rsid w:val="00FC1C9F"/>
    <w:rsid w:val="00FC2EE6"/>
    <w:rsid w:val="00FC3D3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5166"/>
    <w:rsid w:val="00FE57B9"/>
    <w:rsid w:val="00FE6A79"/>
    <w:rsid w:val="00FE7625"/>
    <w:rsid w:val="00FE7C6B"/>
    <w:rsid w:val="00FF1028"/>
    <w:rsid w:val="00FF15F0"/>
    <w:rsid w:val="00FF1996"/>
    <w:rsid w:val="00FF19A3"/>
    <w:rsid w:val="00FF268E"/>
    <w:rsid w:val="00FF2C74"/>
    <w:rsid w:val="00FF46AF"/>
    <w:rsid w:val="00FF50EA"/>
    <w:rsid w:val="00FF5E1B"/>
    <w:rsid w:val="00FF60F4"/>
    <w:rsid w:val="00FF738A"/>
    <w:rsid w:val="00FF7AD2"/>
    <w:rsid w:val="00FF7CAC"/>
    <w:rsid w:val="00FF7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doi.org/10.1111/ele.13481"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github.com/bioatmosphere/microbiome-drought-legacy" TargetMode="External"/><Relationship Id="rId7" Type="http://schemas.openxmlformats.org/officeDocument/2006/relationships/endnotes" Target="endnotes.xml"/><Relationship Id="rId12" Type="http://schemas.openxmlformats.org/officeDocument/2006/relationships/hyperlink" Target="https://github.com/bioatmosphere/DEMENTpy" TargetMode="External"/><Relationship Id="rId17" Type="http://schemas.openxmlformats.org/officeDocument/2006/relationships/image" Target="media/image5.emf"/><Relationship Id="rId25" Type="http://schemas.openxmlformats.org/officeDocument/2006/relationships/image" Target="media/image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2.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bioatmosphere.github.io/DEMENTpy/"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s://github.com/bioatmosphere/DEMENTpy" TargetMode="External"/><Relationship Id="rId28" Type="http://schemas.openxmlformats.org/officeDocument/2006/relationships/image" Target="media/image9.png"/><Relationship Id="rId10" Type="http://schemas.microsoft.com/office/2016/09/relationships/commentsIds" Target="commentsIds.xml"/><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hyperlink" Target="https://github.com/bioatmosphere/DEMENTpy" TargetMode="External"/><Relationship Id="rId27" Type="http://schemas.openxmlformats.org/officeDocument/2006/relationships/image" Target="media/image8.png"/><Relationship Id="rId30" Type="http://schemas.openxmlformats.org/officeDocument/2006/relationships/image" Target="media/image11.jpe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1F1EB-9E85-1E47-834D-0D82ED1C2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42</Pages>
  <Words>8462</Words>
  <Characters>48235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31</cp:revision>
  <cp:lastPrinted>2020-05-24T04:45:00Z</cp:lastPrinted>
  <dcterms:created xsi:type="dcterms:W3CDTF">2020-05-25T03:25:00Z</dcterms:created>
  <dcterms:modified xsi:type="dcterms:W3CDTF">2020-06-18T19:32:00Z</dcterms:modified>
</cp:coreProperties>
</file>